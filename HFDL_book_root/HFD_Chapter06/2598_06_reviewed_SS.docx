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5EB1D0" w14:textId="43AB2615" w:rsidR="0021742E" w:rsidRDefault="00187F5C">
      <w:pPr>
        <w:pStyle w:val="ChapterTitleNumberBPBHEB"/>
        <w:rPr>
          <w:ins w:id="0" w:author="Srishti" w:date="2025-11-02T14:19:00Z" w16du:dateUtc="2025-11-02T08:49:00Z"/>
        </w:rPr>
        <w:pPrChange w:id="1" w:author="Srishti" w:date="2025-11-02T14:20:00Z" w16du:dateUtc="2025-11-02T08:50:00Z">
          <w:pPr>
            <w:pStyle w:val="H1-Chapter"/>
          </w:pPr>
        </w:pPrChange>
      </w:pPr>
      <w:del w:id="2" w:author="Srishti" w:date="2025-11-02T14:20:00Z" w16du:dateUtc="2025-11-02T08:50:00Z">
        <w:r w:rsidDel="0021742E">
          <w:rPr>
            <w:noProof/>
          </w:rPr>
          <mc:AlternateContent>
            <mc:Choice Requires="wps">
              <w:drawing>
                <wp:anchor distT="0" distB="0" distL="114300" distR="114300" simplePos="0" relativeHeight="251659264" behindDoc="0" locked="0" layoutInCell="1" allowOverlap="1" wp14:anchorId="25FACDE5" wp14:editId="17E0BBB6">
                  <wp:simplePos x="0" y="0"/>
                  <wp:positionH relativeFrom="column">
                    <wp:posOffset>-857250</wp:posOffset>
                  </wp:positionH>
                  <wp:positionV relativeFrom="paragraph">
                    <wp:posOffset>-1047750</wp:posOffset>
                  </wp:positionV>
                  <wp:extent cx="1381125" cy="485775"/>
                  <wp:effectExtent l="0" t="0" r="0" b="9525"/>
                  <wp:wrapNone/>
                  <wp:docPr id="143531895" name="Text Box 1"/>
                  <wp:cNvGraphicFramePr/>
                  <a:graphic xmlns:a="http://schemas.openxmlformats.org/drawingml/2006/main">
                    <a:graphicData uri="http://schemas.microsoft.com/office/word/2010/wordprocessingShape">
                      <wps:wsp>
                        <wps:cNvSpPr txBox="1"/>
                        <wps:spPr>
                          <a:xfrm>
                            <a:off x="0" y="0"/>
                            <a:ext cx="1381125" cy="485775"/>
                          </a:xfrm>
                          <a:prstGeom prst="rect">
                            <a:avLst/>
                          </a:prstGeom>
                          <a:noFill/>
                          <a:ln>
                            <a:noFill/>
                          </a:ln>
                        </wps:spPr>
                        <wps:txbx>
                          <w:txbxContent>
                            <w:p w14:paraId="69E413E5" w14:textId="77777777" w:rsidR="00187F5C" w:rsidRPr="006E3C80" w:rsidRDefault="00187F5C" w:rsidP="00187F5C">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w:t>
                              </w:r>
                              <w:del w:id="3" w:author="Srishti" w:date="2025-11-02T14:20:00Z" w16du:dateUtc="2025-11-02T08:50:00Z">
                                <w:r w:rsidDel="0021742E">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elText xml:space="preserve"> </w:delText>
                                </w:r>
                              </w:del>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FACDE5" id="_x0000_t202" coordsize="21600,21600" o:spt="202" path="m,l,21600r21600,l21600,xe">
                  <v:stroke joinstyle="miter"/>
                  <v:path gradientshapeok="t" o:connecttype="rect"/>
                </v:shapetype>
                <v:shape id="Text Box 1" o:spid="_x0000_s1026" type="#_x0000_t202" style="position:absolute;left:0;text-align:left;margin-left:-67.5pt;margin-top:-82.5pt;width:108.75pt;height:3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" filled="f" stroked="f">
                  <v:textbox>
                    <w:txbxContent>
                      <w:p w14:paraId="69E413E5" w14:textId="77777777" w:rsidR="00187F5C" w:rsidRPr="006E3C80" w:rsidRDefault="00187F5C" w:rsidP="00187F5C">
                        <w:pPr>
                          <w:pStyle w:val="H1-Chapter"/>
                          <w:jc w:val="cente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Target: 25</w:t>
                        </w:r>
                        <w:del w:id="4" w:author="Srishti" w:date="2025-11-02T14:20:00Z" w16du:dateUtc="2025-11-02T08:50:00Z">
                          <w:r w:rsidDel="0021742E">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delText xml:space="preserve"> </w:delText>
                          </w:r>
                        </w:del>
                        <w:r>
                          <w:rPr>
                            <w:b/>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pages</w:t>
                        </w:r>
                      </w:p>
                    </w:txbxContent>
                  </v:textbox>
                </v:shape>
              </w:pict>
            </mc:Fallback>
          </mc:AlternateContent>
        </w:r>
      </w:del>
      <w:r w:rsidR="007157CF">
        <w:t xml:space="preserve">Chapter </w:t>
      </w:r>
      <w:r w:rsidR="007B4681">
        <w:t>6</w:t>
      </w:r>
    </w:p>
    <w:p w14:paraId="46CCC6FA" w14:textId="0B271BB5" w:rsidR="00A55F8D" w:rsidRDefault="007B4681">
      <w:pPr>
        <w:pStyle w:val="ChapterTitleBPBHEB"/>
        <w:pPrChange w:id="5" w:author="Srishti" w:date="2025-11-02T14:20:00Z" w16du:dateUtc="2025-11-02T08:50:00Z">
          <w:pPr>
            <w:pStyle w:val="H1-Chapter"/>
          </w:pPr>
        </w:pPrChange>
      </w:pPr>
      <w:del w:id="6" w:author="Srishti" w:date="2025-11-02T14:19:00Z" w16du:dateUtc="2025-11-02T08:49:00Z">
        <w:r w:rsidDel="0021742E">
          <w:delText xml:space="preserve"> -</w:delText>
        </w:r>
        <w:r w:rsidR="00900CC9" w:rsidDel="0021742E">
          <w:delText xml:space="preserve"> </w:delText>
        </w:r>
      </w:del>
      <w:r w:rsidR="00900CC9" w:rsidRPr="00900CC9">
        <w:t>Pipelines in Hugging Face Diffus</w:t>
      </w:r>
      <w:r w:rsidR="00393E62">
        <w:t>ers</w:t>
      </w:r>
    </w:p>
    <w:p w14:paraId="0965A6FC" w14:textId="5A927597" w:rsidR="00163301" w:rsidDel="0021742E" w:rsidRDefault="00163301" w:rsidP="0021742E">
      <w:pPr>
        <w:pStyle w:val="NormalBPBHEB"/>
        <w:rPr>
          <w:del w:id="7" w:author="Srishti" w:date="2025-11-02T14:20:00Z" w16du:dateUtc="2025-11-02T08:50:00Z"/>
        </w:rPr>
      </w:pPr>
    </w:p>
    <w:p w14:paraId="2367E7EF" w14:textId="4B46E484" w:rsidR="0021742E" w:rsidRDefault="0021742E">
      <w:pPr>
        <w:pStyle w:val="NormalBPBHEB"/>
        <w:rPr>
          <w:ins w:id="8" w:author="Srishti" w:date="2025-11-02T14:20:00Z" w16du:dateUtc="2025-11-02T08:50:00Z"/>
        </w:rPr>
        <w:pPrChange w:id="9" w:author="Srishti" w:date="2025-11-02T14:20:00Z" w16du:dateUtc="2025-11-02T08:50:00Z">
          <w:pPr>
            <w:pStyle w:val="P-Regular"/>
          </w:pPr>
        </w:pPrChange>
      </w:pPr>
    </w:p>
    <w:p w14:paraId="3E9B7DAC" w14:textId="27F796BA" w:rsidR="00163301" w:rsidRDefault="0021742E" w:rsidP="0021742E">
      <w:pPr>
        <w:pStyle w:val="Heading1BPBHEB"/>
        <w:rPr>
          <w:ins w:id="10" w:author="Srishti" w:date="2025-11-02T14:20:00Z" w16du:dateUtc="2025-11-02T08:50:00Z"/>
        </w:rPr>
      </w:pPr>
      <w:ins w:id="11" w:author="Srishti" w:date="2025-11-02T14:20:00Z" w16du:dateUtc="2025-11-02T08:50:00Z">
        <w:r>
          <w:t>Introduction</w:t>
        </w:r>
      </w:ins>
    </w:p>
    <w:p w14:paraId="115A5EF3" w14:textId="77777777" w:rsidR="0021742E" w:rsidDel="0021742E" w:rsidRDefault="0021742E">
      <w:pPr>
        <w:pStyle w:val="NormalBPBHEB"/>
        <w:rPr>
          <w:del w:id="12" w:author="Srishti" w:date="2025-11-02T14:20:00Z" w16du:dateUtc="2025-11-02T08:50:00Z"/>
        </w:rPr>
        <w:pPrChange w:id="13" w:author="Srishti" w:date="2025-11-02T14:20:00Z" w16du:dateUtc="2025-11-02T08:50:00Z">
          <w:pPr>
            <w:pStyle w:val="P-Regular"/>
          </w:pPr>
        </w:pPrChange>
      </w:pPr>
    </w:p>
    <w:p w14:paraId="4E434E89" w14:textId="2D0E7F78" w:rsidR="00991688" w:rsidRDefault="00B91CD2" w:rsidP="0021742E">
      <w:pPr>
        <w:pStyle w:val="NormalBPBHEB"/>
        <w:rPr>
          <w:ins w:id="14" w:author="Srishti" w:date="2025-11-02T14:21:00Z" w16du:dateUtc="2025-11-02T08:51:00Z"/>
        </w:rPr>
      </w:pPr>
      <w:r>
        <w:t xml:space="preserve">Pipelines are a fundamental </w:t>
      </w:r>
      <w:r w:rsidR="00AC4BE0">
        <w:t xml:space="preserve">component of the Hugging Face Diffusers library, enabling the smooth coordination of various </w:t>
      </w:r>
      <w:ins w:id="15" w:author="Srishti" w:date="2025-11-02T14:20:00Z" w16du:dateUtc="2025-11-02T08:50:00Z">
        <w:r w:rsidR="0021742E" w:rsidRPr="0021742E">
          <w:rPr>
            <w:b/>
            <w:bCs/>
            <w:rPrChange w:id="16" w:author="Srishti" w:date="2025-11-02T14:21:00Z" w16du:dateUtc="2025-11-02T08:51:00Z">
              <w:rPr/>
            </w:rPrChange>
          </w:rPr>
          <w:t>natural language proces</w:t>
        </w:r>
      </w:ins>
      <w:ins w:id="17" w:author="Srishti" w:date="2025-11-02T14:21:00Z" w16du:dateUtc="2025-11-02T08:51:00Z">
        <w:r w:rsidR="0021742E" w:rsidRPr="0021742E">
          <w:rPr>
            <w:b/>
            <w:bCs/>
            <w:rPrChange w:id="18" w:author="Srishti" w:date="2025-11-02T14:21:00Z" w16du:dateUtc="2025-11-02T08:51:00Z">
              <w:rPr/>
            </w:rPrChange>
          </w:rPr>
          <w:t>sing</w:t>
        </w:r>
        <w:r w:rsidR="0021742E">
          <w:t xml:space="preserve"> (</w:t>
        </w:r>
      </w:ins>
      <w:r w:rsidR="00AC4BE0" w:rsidRPr="0021742E">
        <w:rPr>
          <w:b/>
          <w:bCs/>
          <w:rPrChange w:id="19" w:author="Srishti" w:date="2025-11-02T14:21:00Z" w16du:dateUtc="2025-11-02T08:51:00Z">
            <w:rPr/>
          </w:rPrChange>
        </w:rPr>
        <w:t>NLP</w:t>
      </w:r>
      <w:ins w:id="20" w:author="Srishti" w:date="2025-11-02T14:21:00Z" w16du:dateUtc="2025-11-02T08:51:00Z">
        <w:r w:rsidR="0021742E">
          <w:t>)</w:t>
        </w:r>
      </w:ins>
      <w:r w:rsidR="00AC4BE0">
        <w:t xml:space="preserve"> tasks within</w:t>
      </w:r>
      <w:r>
        <w:t xml:space="preserve"> a single workflow. This chapter concentrates on understanding, building, customizing, and deploying NLP pipelines. With detailed examples, case studies, and best practices, you</w:t>
      </w:r>
      <w:ins w:id="21" w:author="Srishti" w:date="2025-11-02T14:21:00Z" w16du:dateUtc="2025-11-02T08:51:00Z">
        <w:r w:rsidR="0021742E">
          <w:t xml:space="preserve"> wi</w:t>
        </w:r>
      </w:ins>
      <w:del w:id="22" w:author="Srishti" w:date="2025-11-02T14:21:00Z" w16du:dateUtc="2025-11-02T08:51:00Z">
        <w:r w:rsidDel="0021742E">
          <w:delText>’</w:delText>
        </w:r>
      </w:del>
      <w:r>
        <w:t>ll learn how to develop robust pipelines that combine multiple models, handle complex tasks, and scale effectively for production settings.</w:t>
      </w:r>
    </w:p>
    <w:p w14:paraId="798FEC20" w14:textId="77777777" w:rsidR="0021742E" w:rsidRDefault="0021742E">
      <w:pPr>
        <w:pStyle w:val="NormalBPBHEB"/>
        <w:pPrChange w:id="23" w:author="Srishti" w:date="2025-11-02T14:21:00Z" w16du:dateUtc="2025-11-02T08:51:00Z">
          <w:pPr>
            <w:pStyle w:val="P-Regular"/>
            <w:jc w:val="both"/>
          </w:pPr>
        </w:pPrChange>
      </w:pPr>
    </w:p>
    <w:p w14:paraId="58A37597" w14:textId="5A8B484E" w:rsidR="0021742E" w:rsidRDefault="0021742E">
      <w:pPr>
        <w:pStyle w:val="Heading1BPBHEB"/>
        <w:rPr>
          <w:ins w:id="24" w:author="Srishti" w:date="2025-11-02T14:21:00Z" w16du:dateUtc="2025-11-02T08:51:00Z"/>
        </w:rPr>
        <w:pPrChange w:id="25" w:author="Srishti" w:date="2025-11-02T14:21:00Z" w16du:dateUtc="2025-11-02T08:51:00Z">
          <w:pPr>
            <w:pStyle w:val="H2-Heading"/>
            <w:jc w:val="both"/>
          </w:pPr>
        </w:pPrChange>
      </w:pPr>
      <w:ins w:id="26" w:author="Srishti" w:date="2025-11-02T14:21:00Z" w16du:dateUtc="2025-11-02T08:51:00Z">
        <w:r>
          <w:t>Structure</w:t>
        </w:r>
      </w:ins>
    </w:p>
    <w:p w14:paraId="5B3CD08C" w14:textId="5CA223B4" w:rsidR="003B1434" w:rsidRPr="00D43F4E" w:rsidRDefault="003B1434">
      <w:pPr>
        <w:pStyle w:val="NormalBPBHEB"/>
        <w:pPrChange w:id="27" w:author="Srishti" w:date="2025-11-02T14:21:00Z" w16du:dateUtc="2025-11-02T08:51:00Z">
          <w:pPr>
            <w:pStyle w:val="H2-Heading"/>
            <w:jc w:val="both"/>
          </w:pPr>
        </w:pPrChange>
      </w:pPr>
      <w:del w:id="28" w:author="Srishti" w:date="2025-11-02T14:21:00Z" w16du:dateUtc="2025-11-02T08:51:00Z">
        <w:r w:rsidRPr="00D43F4E" w:rsidDel="0021742E">
          <w:delText>In this chapter, we will cover the following main topics:</w:delText>
        </w:r>
      </w:del>
      <w:ins w:id="29" w:author="Srishti" w:date="2025-11-02T14:21:00Z" w16du:dateUtc="2025-11-02T08:51:00Z">
        <w:r w:rsidR="0021742E">
          <w:t>This chapter covers the following topics:</w:t>
        </w:r>
      </w:ins>
    </w:p>
    <w:p w14:paraId="68F71D55" w14:textId="6E0ABA67" w:rsidR="001F016F" w:rsidRDefault="003D20E9" w:rsidP="0021742E">
      <w:pPr>
        <w:pStyle w:val="NormalBPBHEB"/>
        <w:numPr>
          <w:ilvl w:val="0"/>
          <w:numId w:val="28"/>
        </w:numPr>
      </w:pPr>
      <w:r w:rsidRPr="003D20E9">
        <w:t>Understanding pipelines and their role in NLP workflows</w:t>
      </w:r>
      <w:del w:id="30" w:author="Srishti" w:date="2025-11-02T14:22:00Z" w16du:dateUtc="2025-11-02T08:52:00Z">
        <w:r w:rsidR="001F016F" w:rsidRPr="001F016F" w:rsidDel="0021742E">
          <w:delText xml:space="preserve"> </w:delText>
        </w:r>
      </w:del>
    </w:p>
    <w:p w14:paraId="0BFAADF5" w14:textId="396D399B" w:rsidR="003D20E9" w:rsidRDefault="003D20E9" w:rsidP="0021742E">
      <w:pPr>
        <w:pStyle w:val="NormalBPBHEB"/>
        <w:numPr>
          <w:ilvl w:val="0"/>
          <w:numId w:val="28"/>
        </w:numPr>
      </w:pPr>
      <w:r w:rsidRPr="003D20E9">
        <w:t>Building and customizing NLP pipelines</w:t>
      </w:r>
    </w:p>
    <w:p w14:paraId="5857C06C" w14:textId="12E94204" w:rsidR="003D20E9" w:rsidRDefault="003D20E9" w:rsidP="0021742E">
      <w:pPr>
        <w:pStyle w:val="NormalBPBHEB"/>
        <w:numPr>
          <w:ilvl w:val="0"/>
          <w:numId w:val="28"/>
        </w:numPr>
      </w:pPr>
      <w:r w:rsidRPr="003D20E9">
        <w:t>Practical applications of pipelines</w:t>
      </w:r>
    </w:p>
    <w:p w14:paraId="3445F47B" w14:textId="55432CB0" w:rsidR="003D20E9" w:rsidRDefault="003D20E9" w:rsidP="0021742E">
      <w:pPr>
        <w:pStyle w:val="NormalBPBHEB"/>
        <w:numPr>
          <w:ilvl w:val="0"/>
          <w:numId w:val="28"/>
        </w:numPr>
      </w:pPr>
      <w:r w:rsidRPr="003D20E9">
        <w:t>Integrating multiple models into a single pipeline</w:t>
      </w:r>
    </w:p>
    <w:p w14:paraId="0B199DA1" w14:textId="67C1A592" w:rsidR="003D20E9" w:rsidRDefault="003D20E9" w:rsidP="0021742E">
      <w:pPr>
        <w:pStyle w:val="NormalBPBHEB"/>
        <w:numPr>
          <w:ilvl w:val="0"/>
          <w:numId w:val="28"/>
        </w:numPr>
        <w:rPr>
          <w:ins w:id="31" w:author="Srishti" w:date="2025-11-02T14:22:00Z" w16du:dateUtc="2025-11-02T08:52:00Z"/>
        </w:rPr>
      </w:pPr>
      <w:r w:rsidRPr="003D20E9">
        <w:t>Managing and scaling pipelines for production use</w:t>
      </w:r>
    </w:p>
    <w:p w14:paraId="409FDA72" w14:textId="77777777" w:rsidR="0021742E" w:rsidRPr="001F016F" w:rsidRDefault="0021742E">
      <w:pPr>
        <w:pStyle w:val="NormalBPBHEB"/>
        <w:pPrChange w:id="32" w:author="Srishti" w:date="2025-11-02T14:22:00Z" w16du:dateUtc="2025-11-02T08:52:00Z">
          <w:pPr>
            <w:pStyle w:val="L-Bullets"/>
            <w:numPr>
              <w:numId w:val="21"/>
            </w:numPr>
            <w:jc w:val="both"/>
          </w:pPr>
        </w:pPrChange>
      </w:pPr>
    </w:p>
    <w:p w14:paraId="21158160" w14:textId="5B9834CE" w:rsidR="003B1434" w:rsidRPr="003B1434" w:rsidRDefault="003B1434">
      <w:pPr>
        <w:pStyle w:val="Heading1BPBHEB"/>
        <w:pPrChange w:id="33" w:author="Srishti" w:date="2025-11-02T14:22:00Z" w16du:dateUtc="2025-11-02T08:52:00Z">
          <w:pPr>
            <w:pStyle w:val="H2-Heading"/>
            <w:jc w:val="both"/>
          </w:pPr>
        </w:pPrChange>
      </w:pPr>
      <w:commentRangeStart w:id="34"/>
      <w:del w:id="35" w:author="Srishti" w:date="2025-11-02T14:22:00Z" w16du:dateUtc="2025-11-02T08:52:00Z">
        <w:r w:rsidRPr="003B1434" w:rsidDel="0021742E">
          <w:delText xml:space="preserve">Learning </w:delText>
        </w:r>
      </w:del>
      <w:r w:rsidRPr="003B1434">
        <w:t>Objectives</w:t>
      </w:r>
      <w:commentRangeEnd w:id="34"/>
      <w:r w:rsidR="0021742E">
        <w:rPr>
          <w:rStyle w:val="CommentReference"/>
          <w:rFonts w:ascii="Arial" w:eastAsia="Arial" w:hAnsi="Arial" w:cs="Arial"/>
          <w:b w:val="0"/>
        </w:rPr>
        <w:commentReference w:id="34"/>
      </w:r>
    </w:p>
    <w:p w14:paraId="24D1D517" w14:textId="77777777" w:rsidR="0021742E" w:rsidRDefault="0021742E" w:rsidP="0021742E">
      <w:pPr>
        <w:pStyle w:val="NormalBPBHEB"/>
        <w:rPr>
          <w:ins w:id="36" w:author="Srishti" w:date="2025-11-02T14:27:00Z" w16du:dateUtc="2025-11-02T08:57:00Z"/>
        </w:rPr>
      </w:pPr>
      <w:ins w:id="37" w:author="Srishti" w:date="2025-11-02T14:25:00Z">
        <w:r w:rsidRPr="0021742E">
          <w:t xml:space="preserve">By the end of this chapter, readers will be able to understand the role of pipelines in NLP by familiarizing themselves with the concept and importance of pipelines within the Hugging Face Diffusers library for streamlining NLP workflows. They will be able to build and customize pipelines, gaining practical knowledge to create and change custom NLP pipelines </w:t>
        </w:r>
        <w:r w:rsidRPr="0021742E">
          <w:lastRenderedPageBreak/>
          <w:t>tailored to specific tasks and requirements. Readers will also learn how to integrate schedulers into pipelines, adapting them for various schedulers to improve training and inference processes for diverse NLP applications. Additionally, they will master strategies for deploying pipelines in production, focusing on scaling and deploying NLP pipelines in real-world, production-level environments to ensure performance and reliability. Finally, they will be able to apply pipelines to practical use cases by exploring case studies that demonstrate how pipelines can be used to address complex NLP challenges and deliver impactful solutions across industries.</w:t>
        </w:r>
      </w:ins>
    </w:p>
    <w:p w14:paraId="3D18397A" w14:textId="77777777" w:rsidR="0021742E" w:rsidRPr="0021742E" w:rsidRDefault="0021742E">
      <w:pPr>
        <w:pStyle w:val="NormalBPBHEB"/>
        <w:rPr>
          <w:ins w:id="38" w:author="Srishti" w:date="2025-11-02T14:25:00Z"/>
        </w:rPr>
        <w:pPrChange w:id="39" w:author="Srishti" w:date="2025-11-02T14:27:00Z" w16du:dateUtc="2025-11-02T08:57:00Z">
          <w:pPr>
            <w:pStyle w:val="Heading1BPBHEB"/>
          </w:pPr>
        </w:pPrChange>
      </w:pPr>
    </w:p>
    <w:p w14:paraId="51110E79" w14:textId="189DF528" w:rsidR="003B1434" w:rsidRPr="003B1434" w:rsidDel="0021742E" w:rsidRDefault="003B1434">
      <w:pPr>
        <w:pStyle w:val="Heading1BPBHEB"/>
        <w:rPr>
          <w:del w:id="40" w:author="Srishti" w:date="2025-11-02T14:25:00Z" w16du:dateUtc="2025-11-02T08:55:00Z"/>
        </w:rPr>
        <w:pPrChange w:id="41" w:author="Srishti" w:date="2025-11-02T14:27:00Z" w16du:dateUtc="2025-11-02T08:57:00Z">
          <w:pPr>
            <w:pStyle w:val="P-Regular"/>
            <w:jc w:val="both"/>
          </w:pPr>
        </w:pPrChange>
      </w:pPr>
      <w:del w:id="42" w:author="Srishti" w:date="2025-11-02T14:25:00Z" w16du:dateUtc="2025-11-02T08:55:00Z">
        <w:r w:rsidRPr="003B1434" w:rsidDel="0021742E">
          <w:delText>By the end of this chapter, readers will be able to:</w:delText>
        </w:r>
      </w:del>
    </w:p>
    <w:p w14:paraId="1665268E" w14:textId="206EEF81" w:rsidR="003B1434" w:rsidRPr="003B1434" w:rsidDel="0021742E" w:rsidRDefault="003B1434">
      <w:pPr>
        <w:pStyle w:val="Heading1BPBHEB"/>
        <w:rPr>
          <w:del w:id="43" w:author="Srishti" w:date="2025-11-02T14:25:00Z" w16du:dateUtc="2025-11-02T08:55:00Z"/>
        </w:rPr>
        <w:pPrChange w:id="44" w:author="Srishti" w:date="2025-11-02T14:27:00Z" w16du:dateUtc="2025-11-02T08:57:00Z">
          <w:pPr>
            <w:pStyle w:val="P-Regular"/>
            <w:numPr>
              <w:numId w:val="22"/>
            </w:numPr>
            <w:tabs>
              <w:tab w:val="num" w:pos="720"/>
            </w:tabs>
            <w:ind w:left="720" w:hanging="360"/>
            <w:jc w:val="both"/>
          </w:pPr>
        </w:pPrChange>
      </w:pPr>
      <w:del w:id="45" w:author="Srishti" w:date="2025-11-02T14:25:00Z" w16du:dateUtc="2025-11-02T08:55:00Z">
        <w:r w:rsidRPr="003B1434" w:rsidDel="0021742E">
          <w:rPr>
            <w:bCs/>
          </w:rPr>
          <w:delText>Understand the Role of Pipelines in NLP:</w:delText>
        </w:r>
        <w:r w:rsidRPr="003B1434" w:rsidDel="0021742E">
          <w:delText xml:space="preserve"> </w:delText>
        </w:r>
        <w:r w:rsidR="00AC4BE0" w:rsidDel="0021742E">
          <w:delText>Familiarize yourself with</w:delText>
        </w:r>
        <w:r w:rsidR="00AC4BE0" w:rsidRPr="003B1434" w:rsidDel="0021742E">
          <w:delText xml:space="preserve"> </w:delText>
        </w:r>
        <w:r w:rsidRPr="003B1434" w:rsidDel="0021742E">
          <w:delText xml:space="preserve">the concept and importance of pipelines within the Hugging Face </w:delText>
        </w:r>
        <w:r w:rsidR="00D31AA0" w:rsidDel="0021742E">
          <w:delText>Diffusers</w:delText>
        </w:r>
        <w:r w:rsidRPr="003B1434" w:rsidDel="0021742E">
          <w:delText xml:space="preserve"> library for streamlining NLP workflows.</w:delText>
        </w:r>
      </w:del>
    </w:p>
    <w:p w14:paraId="4184CCF5" w14:textId="6E6FAFFC" w:rsidR="003B1434" w:rsidRPr="003B1434" w:rsidDel="0021742E" w:rsidRDefault="003B1434">
      <w:pPr>
        <w:pStyle w:val="Heading1BPBHEB"/>
        <w:rPr>
          <w:del w:id="46" w:author="Srishti" w:date="2025-11-02T14:25:00Z" w16du:dateUtc="2025-11-02T08:55:00Z"/>
        </w:rPr>
        <w:pPrChange w:id="47" w:author="Srishti" w:date="2025-11-02T14:27:00Z" w16du:dateUtc="2025-11-02T08:57:00Z">
          <w:pPr>
            <w:pStyle w:val="P-Regular"/>
            <w:numPr>
              <w:numId w:val="22"/>
            </w:numPr>
            <w:tabs>
              <w:tab w:val="num" w:pos="720"/>
            </w:tabs>
            <w:ind w:left="720" w:hanging="360"/>
            <w:jc w:val="both"/>
          </w:pPr>
        </w:pPrChange>
      </w:pPr>
      <w:del w:id="48" w:author="Srishti" w:date="2025-11-02T14:25:00Z" w16du:dateUtc="2025-11-02T08:55:00Z">
        <w:r w:rsidRPr="003B1434" w:rsidDel="0021742E">
          <w:rPr>
            <w:bCs/>
          </w:rPr>
          <w:delText>Build and Customize Pipelines:</w:delText>
        </w:r>
        <w:r w:rsidRPr="003B1434" w:rsidDel="0021742E">
          <w:delText xml:space="preserve"> Gain practical knowledge to create and </w:delText>
        </w:r>
        <w:r w:rsidR="007B4681" w:rsidRPr="003B1434" w:rsidDel="0021742E">
          <w:delText>change</w:delText>
        </w:r>
        <w:r w:rsidRPr="003B1434" w:rsidDel="0021742E">
          <w:delText xml:space="preserve"> custom NLP pipelines tailored to specific tasks and requirements.</w:delText>
        </w:r>
      </w:del>
    </w:p>
    <w:p w14:paraId="1EB7B5C3" w14:textId="2152423F" w:rsidR="003B1434" w:rsidRPr="003B1434" w:rsidDel="0021742E" w:rsidRDefault="003B1434">
      <w:pPr>
        <w:pStyle w:val="Heading1BPBHEB"/>
        <w:rPr>
          <w:del w:id="49" w:author="Srishti" w:date="2025-11-02T14:25:00Z" w16du:dateUtc="2025-11-02T08:55:00Z"/>
        </w:rPr>
        <w:pPrChange w:id="50" w:author="Srishti" w:date="2025-11-02T14:27:00Z" w16du:dateUtc="2025-11-02T08:57:00Z">
          <w:pPr>
            <w:pStyle w:val="P-Regular"/>
            <w:numPr>
              <w:numId w:val="22"/>
            </w:numPr>
            <w:tabs>
              <w:tab w:val="num" w:pos="720"/>
            </w:tabs>
            <w:ind w:left="720" w:hanging="360"/>
            <w:jc w:val="both"/>
          </w:pPr>
        </w:pPrChange>
      </w:pPr>
      <w:del w:id="51" w:author="Srishti" w:date="2025-11-02T14:25:00Z" w16du:dateUtc="2025-11-02T08:55:00Z">
        <w:r w:rsidRPr="003B1434" w:rsidDel="0021742E">
          <w:rPr>
            <w:bCs/>
          </w:rPr>
          <w:delText>Integrate Schedulers into Pipelines:</w:delText>
        </w:r>
        <w:r w:rsidRPr="003B1434" w:rsidDel="0021742E">
          <w:delText xml:space="preserve"> Learn how to adapt pipelines for various schedulers, </w:delText>
        </w:r>
        <w:r w:rsidR="007B4681" w:rsidRPr="003B1434" w:rsidDel="0021742E">
          <w:delText>improving</w:delText>
        </w:r>
        <w:r w:rsidRPr="003B1434" w:rsidDel="0021742E">
          <w:delText xml:space="preserve"> training and inference processes for diverse NLP applications.</w:delText>
        </w:r>
      </w:del>
    </w:p>
    <w:p w14:paraId="08C4BCC1" w14:textId="37087CAE" w:rsidR="003B1434" w:rsidRPr="003B1434" w:rsidDel="0021742E" w:rsidRDefault="003B1434">
      <w:pPr>
        <w:pStyle w:val="Heading1BPBHEB"/>
        <w:rPr>
          <w:del w:id="52" w:author="Srishti" w:date="2025-11-02T14:25:00Z" w16du:dateUtc="2025-11-02T08:55:00Z"/>
        </w:rPr>
        <w:pPrChange w:id="53" w:author="Srishti" w:date="2025-11-02T14:27:00Z" w16du:dateUtc="2025-11-02T08:57:00Z">
          <w:pPr>
            <w:pStyle w:val="P-Regular"/>
            <w:numPr>
              <w:numId w:val="22"/>
            </w:numPr>
            <w:tabs>
              <w:tab w:val="num" w:pos="720"/>
            </w:tabs>
            <w:ind w:left="720" w:hanging="360"/>
            <w:jc w:val="both"/>
          </w:pPr>
        </w:pPrChange>
      </w:pPr>
      <w:del w:id="54" w:author="Srishti" w:date="2025-11-02T14:25:00Z" w16du:dateUtc="2025-11-02T08:55:00Z">
        <w:r w:rsidRPr="003B1434" w:rsidDel="0021742E">
          <w:rPr>
            <w:bCs/>
          </w:rPr>
          <w:delText>Deploy Pipelines in Production:</w:delText>
        </w:r>
        <w:r w:rsidRPr="003B1434" w:rsidDel="0021742E">
          <w:delText xml:space="preserve"> Master strategies for scaling and deploying NLP pipelines in real-world, production-level environments, ensuring performance and reliability.</w:delText>
        </w:r>
      </w:del>
    </w:p>
    <w:p w14:paraId="0728AD6C" w14:textId="4A366BC9" w:rsidR="00991688" w:rsidRPr="00991688" w:rsidDel="0021742E" w:rsidRDefault="003B1434">
      <w:pPr>
        <w:pStyle w:val="Heading1BPBHEB"/>
        <w:rPr>
          <w:del w:id="55" w:author="Srishti" w:date="2025-11-02T14:25:00Z" w16du:dateUtc="2025-11-02T08:55:00Z"/>
        </w:rPr>
        <w:pPrChange w:id="56" w:author="Srishti" w:date="2025-11-02T14:27:00Z" w16du:dateUtc="2025-11-02T08:57:00Z">
          <w:pPr>
            <w:pStyle w:val="P-Regular"/>
            <w:numPr>
              <w:numId w:val="22"/>
            </w:numPr>
            <w:tabs>
              <w:tab w:val="num" w:pos="720"/>
            </w:tabs>
            <w:ind w:left="720" w:hanging="360"/>
            <w:jc w:val="both"/>
          </w:pPr>
        </w:pPrChange>
      </w:pPr>
      <w:del w:id="57" w:author="Srishti" w:date="2025-11-02T14:25:00Z" w16du:dateUtc="2025-11-02T08:55:00Z">
        <w:r w:rsidRPr="003B1434" w:rsidDel="0021742E">
          <w:rPr>
            <w:bCs/>
          </w:rPr>
          <w:delText>Apply Pipelines to Practical Use Cases:</w:delText>
        </w:r>
        <w:r w:rsidRPr="003B1434" w:rsidDel="0021742E">
          <w:delText xml:space="preserve"> Explore case studies to understand how pipelines can be used to address complex NLP challenges and deliver impactful solutions across industries.</w:delText>
        </w:r>
        <w:r w:rsidR="00991688" w:rsidRPr="00991688" w:rsidDel="0021742E">
          <w:delText> </w:delText>
        </w:r>
      </w:del>
    </w:p>
    <w:p w14:paraId="3E91BEEF" w14:textId="0567623B" w:rsidR="00991688" w:rsidRDefault="00991688">
      <w:pPr>
        <w:pStyle w:val="Heading1BPBHEB"/>
        <w:pPrChange w:id="58" w:author="Srishti" w:date="2025-11-02T14:27:00Z" w16du:dateUtc="2025-11-02T08:57:00Z">
          <w:pPr>
            <w:pStyle w:val="H1-Section"/>
            <w:jc w:val="both"/>
          </w:pPr>
        </w:pPrChange>
      </w:pPr>
      <w:r w:rsidRPr="00991688">
        <w:t xml:space="preserve">Understanding </w:t>
      </w:r>
      <w:ins w:id="59" w:author="Srishti" w:date="2025-11-02T14:28:00Z" w16du:dateUtc="2025-11-02T08:58:00Z">
        <w:r w:rsidR="0021742E">
          <w:t>p</w:t>
        </w:r>
      </w:ins>
      <w:del w:id="60" w:author="Srishti" w:date="2025-11-02T14:28:00Z" w16du:dateUtc="2025-11-02T08:58:00Z">
        <w:r w:rsidRPr="00991688" w:rsidDel="0021742E">
          <w:delText>P</w:delText>
        </w:r>
      </w:del>
      <w:r w:rsidRPr="00991688">
        <w:t xml:space="preserve">ipelines and </w:t>
      </w:r>
      <w:ins w:id="61" w:author="Srishti" w:date="2025-11-02T14:28:00Z" w16du:dateUtc="2025-11-02T08:58:00Z">
        <w:r w:rsidR="0021742E">
          <w:t>t</w:t>
        </w:r>
      </w:ins>
      <w:del w:id="62" w:author="Srishti" w:date="2025-11-02T14:28:00Z" w16du:dateUtc="2025-11-02T08:58:00Z">
        <w:r w:rsidRPr="00991688" w:rsidDel="0021742E">
          <w:delText>T</w:delText>
        </w:r>
      </w:del>
      <w:r w:rsidRPr="00991688">
        <w:t xml:space="preserve">heir </w:t>
      </w:r>
      <w:ins w:id="63" w:author="Srishti" w:date="2025-11-02T14:28:00Z" w16du:dateUtc="2025-11-02T08:58:00Z">
        <w:r w:rsidR="0021742E">
          <w:t>r</w:t>
        </w:r>
      </w:ins>
      <w:del w:id="64" w:author="Srishti" w:date="2025-11-02T14:28:00Z" w16du:dateUtc="2025-11-02T08:58:00Z">
        <w:r w:rsidRPr="00991688" w:rsidDel="0021742E">
          <w:delText>R</w:delText>
        </w:r>
      </w:del>
      <w:r w:rsidRPr="00991688">
        <w:t xml:space="preserve">ole in NLP </w:t>
      </w:r>
      <w:ins w:id="65" w:author="Srishti" w:date="2025-11-02T14:28:00Z" w16du:dateUtc="2025-11-02T08:58:00Z">
        <w:r w:rsidR="0021742E">
          <w:t>w</w:t>
        </w:r>
      </w:ins>
      <w:del w:id="66" w:author="Srishti" w:date="2025-11-02T14:28:00Z" w16du:dateUtc="2025-11-02T08:58:00Z">
        <w:r w:rsidRPr="00991688" w:rsidDel="0021742E">
          <w:delText>W</w:delText>
        </w:r>
      </w:del>
      <w:r w:rsidRPr="00991688">
        <w:t>orkflows</w:t>
      </w:r>
    </w:p>
    <w:p w14:paraId="55EF9D85" w14:textId="7E7300EF" w:rsidR="00393E62" w:rsidRDefault="00604CAC" w:rsidP="0021742E">
      <w:pPr>
        <w:pStyle w:val="NormalBPBHEB"/>
        <w:rPr>
          <w:ins w:id="67" w:author="Srishti" w:date="2025-11-02T14:28:00Z" w16du:dateUtc="2025-11-02T08:58:00Z"/>
        </w:rPr>
      </w:pPr>
      <w:bookmarkStart w:id="68" w:name="_Hlk187177614"/>
      <w:r>
        <w:t>Pipelines are vital to modern NLP workflows, providing a structured way to manage a series of operations, from raw data preprocessing to final deployment. These modular systems allow developers to focus on individual components while ensuring scalability, reproducibility, and efficient task execution. By encapsulating processes like tokenization, modeling, and post-processing, pipelines serve as the foundation for building robust NLP systems, supporting various applications from text classification to entity recognition</w:t>
      </w:r>
      <w:ins w:id="69" w:author="Srishti" w:date="2025-11-02T14:28:00Z" w16du:dateUtc="2025-11-02T08:58:00Z">
        <w:r w:rsidR="0021742E">
          <w:t>. [1]</w:t>
        </w:r>
      </w:ins>
      <w:customXmlDelRangeStart w:id="70" w:author="Srishti" w:date="2025-11-02T14:28:00Z"/>
      <w:sdt>
        <w:sdtPr>
          <w:id w:val="185716977"/>
          <w:citation/>
        </w:sdtPr>
        <w:sdtContent>
          <w:customXmlDelRangeEnd w:id="70"/>
          <w:del w:id="71" w:author="Srishti" w:date="2025-11-02T14:28:00Z" w16du:dateUtc="2025-11-02T08:58:00Z">
            <w:r w:rsidR="007B4681" w:rsidDel="0021742E">
              <w:fldChar w:fldCharType="begin"/>
            </w:r>
            <w:r w:rsidR="007B4681" w:rsidDel="0021742E">
              <w:delInstrText xml:space="preserve"> CITATION Wolf2020 \l 1033 </w:delInstrText>
            </w:r>
            <w:r w:rsidR="007B4681" w:rsidDel="0021742E">
              <w:fldChar w:fldCharType="separate"/>
            </w:r>
            <w:r w:rsidR="004905A9" w:rsidDel="0021742E">
              <w:rPr>
                <w:noProof/>
              </w:rPr>
              <w:delText xml:space="preserve"> </w:delText>
            </w:r>
            <w:r w:rsidR="004905A9" w:rsidRPr="004905A9" w:rsidDel="0021742E">
              <w:rPr>
                <w:noProof/>
              </w:rPr>
              <w:delText>[1]</w:delText>
            </w:r>
            <w:r w:rsidR="007B4681" w:rsidDel="0021742E">
              <w:fldChar w:fldCharType="end"/>
            </w:r>
          </w:del>
          <w:customXmlDelRangeStart w:id="72" w:author="Srishti" w:date="2025-11-02T14:28:00Z"/>
        </w:sdtContent>
      </w:sdt>
      <w:customXmlDelRangeEnd w:id="72"/>
      <w:del w:id="73" w:author="Srishti" w:date="2025-11-02T14:28:00Z" w16du:dateUtc="2025-11-02T08:58:00Z">
        <w:r w:rsidR="00393E62" w:rsidRPr="00393E62" w:rsidDel="0021742E">
          <w:delText>.</w:delText>
        </w:r>
      </w:del>
      <w:bookmarkEnd w:id="68"/>
    </w:p>
    <w:p w14:paraId="5534D06D" w14:textId="77777777" w:rsidR="0021742E" w:rsidRPr="00393E62" w:rsidRDefault="0021742E">
      <w:pPr>
        <w:pStyle w:val="NormalBPBHEB"/>
        <w:pPrChange w:id="74" w:author="Srishti" w:date="2025-11-02T14:28:00Z" w16du:dateUtc="2025-11-02T08:58:00Z">
          <w:pPr>
            <w:jc w:val="both"/>
          </w:pPr>
        </w:pPrChange>
      </w:pPr>
    </w:p>
    <w:p w14:paraId="7856A13A" w14:textId="1A4A0F7A" w:rsidR="00991688" w:rsidRPr="00991688" w:rsidRDefault="00991688">
      <w:pPr>
        <w:pStyle w:val="Heading2BPBHEB"/>
        <w:pPrChange w:id="75" w:author="Srishti" w:date="2025-11-02T14:28:00Z" w16du:dateUtc="2025-11-02T08:58:00Z">
          <w:pPr>
            <w:pStyle w:val="H2-Heading"/>
            <w:jc w:val="both"/>
          </w:pPr>
        </w:pPrChange>
      </w:pPr>
      <w:r w:rsidRPr="00991688">
        <w:t xml:space="preserve">Definition and </w:t>
      </w:r>
      <w:ins w:id="76" w:author="Srishti" w:date="2025-11-02T14:28:00Z" w16du:dateUtc="2025-11-02T08:58:00Z">
        <w:r w:rsidR="0021742E">
          <w:t>i</w:t>
        </w:r>
      </w:ins>
      <w:del w:id="77" w:author="Srishti" w:date="2025-11-02T14:28:00Z" w16du:dateUtc="2025-11-02T08:58:00Z">
        <w:r w:rsidRPr="00991688" w:rsidDel="0021742E">
          <w:delText>I</w:delText>
        </w:r>
      </w:del>
      <w:r w:rsidRPr="00991688">
        <w:t>mportance</w:t>
      </w:r>
    </w:p>
    <w:p w14:paraId="3C043D39" w14:textId="21798BD2" w:rsidR="00393E62" w:rsidRDefault="00393E62" w:rsidP="0021742E">
      <w:pPr>
        <w:pStyle w:val="NormalBPBHEB"/>
        <w:rPr>
          <w:ins w:id="78" w:author="Srishti" w:date="2025-11-02T14:29:00Z" w16du:dateUtc="2025-11-02T08:59:00Z"/>
        </w:rPr>
      </w:pPr>
      <w:r w:rsidRPr="00393E62">
        <w:t xml:space="preserve">Pipelines simplify the complexities of NLP by integrating various tasks into a unified workflow. Their modular nature allows for easy debugging, updating, and scaling of individual components without disrupting the entire system. For instance, a pipeline for sentiment analysis might include tokenization, feature extraction, model inference, and output post-processing, all </w:t>
      </w:r>
      <w:r w:rsidR="00D864E4">
        <w:t xml:space="preserve">of which are </w:t>
      </w:r>
      <w:r w:rsidRPr="00393E62">
        <w:t xml:space="preserve">seamlessly connected. This structure enables consistent results and ensures that workflows </w:t>
      </w:r>
      <w:r w:rsidR="007B4681" w:rsidRPr="00393E62">
        <w:t>are still</w:t>
      </w:r>
      <w:r w:rsidRPr="00393E62">
        <w:t xml:space="preserve"> adaptable to changing data or task requirements</w:t>
      </w:r>
      <w:ins w:id="79" w:author="Srishti" w:date="2025-11-02T14:29:00Z" w16du:dateUtc="2025-11-02T08:59:00Z">
        <w:r w:rsidR="004D7E08">
          <w:t>. [2]</w:t>
        </w:r>
      </w:ins>
      <w:del w:id="80" w:author="Srishti" w:date="2025-11-02T14:29:00Z" w16du:dateUtc="2025-11-02T08:59:00Z">
        <w:r w:rsidRPr="00393E62" w:rsidDel="004D7E08">
          <w:delText xml:space="preserve"> </w:delText>
        </w:r>
      </w:del>
      <w:customXmlDelRangeStart w:id="81" w:author="Srishti" w:date="2025-11-02T14:29:00Z"/>
      <w:sdt>
        <w:sdtPr>
          <w:id w:val="1886906367"/>
          <w:citation/>
        </w:sdtPr>
        <w:sdtContent>
          <w:customXmlDelRangeEnd w:id="81"/>
          <w:del w:id="82" w:author="Srishti" w:date="2025-11-02T14:29:00Z" w16du:dateUtc="2025-11-02T08:59:00Z">
            <w:r w:rsidR="00C23E81" w:rsidDel="004D7E08">
              <w:fldChar w:fldCharType="begin"/>
            </w:r>
            <w:r w:rsidR="00C23E81" w:rsidDel="004D7E08">
              <w:delInstrText xml:space="preserve"> CITATION Bro20 \l 1033 </w:delInstrText>
            </w:r>
            <w:r w:rsidR="00C23E81" w:rsidDel="004D7E08">
              <w:fldChar w:fldCharType="separate"/>
            </w:r>
            <w:r w:rsidR="004905A9" w:rsidRPr="004905A9" w:rsidDel="004D7E08">
              <w:rPr>
                <w:noProof/>
              </w:rPr>
              <w:delText>[2]</w:delText>
            </w:r>
            <w:r w:rsidR="00C23E81" w:rsidDel="004D7E08">
              <w:fldChar w:fldCharType="end"/>
            </w:r>
          </w:del>
          <w:customXmlDelRangeStart w:id="83" w:author="Srishti" w:date="2025-11-02T14:29:00Z"/>
        </w:sdtContent>
      </w:sdt>
      <w:customXmlDelRangeEnd w:id="83"/>
      <w:del w:id="84" w:author="Srishti" w:date="2025-11-02T14:29:00Z" w16du:dateUtc="2025-11-02T08:59:00Z">
        <w:r w:rsidR="00991688" w:rsidRPr="00991688" w:rsidDel="004D7E08">
          <w:delText>.</w:delText>
        </w:r>
      </w:del>
    </w:p>
    <w:p w14:paraId="29C7D401" w14:textId="77777777" w:rsidR="004D7E08" w:rsidRPr="00991688" w:rsidRDefault="004D7E08">
      <w:pPr>
        <w:pStyle w:val="NormalBPBHEB"/>
        <w:pPrChange w:id="85" w:author="Srishti" w:date="2025-11-02T14:29:00Z" w16du:dateUtc="2025-11-02T08:59:00Z">
          <w:pPr>
            <w:pStyle w:val="P-Regular"/>
            <w:jc w:val="both"/>
          </w:pPr>
        </w:pPrChange>
      </w:pPr>
    </w:p>
    <w:p w14:paraId="367F8EE0" w14:textId="1A31A0B5" w:rsidR="00991688" w:rsidRDefault="00991688">
      <w:pPr>
        <w:pStyle w:val="Heading2BPBHEB"/>
        <w:pPrChange w:id="86" w:author="Srishti" w:date="2025-11-02T14:29:00Z" w16du:dateUtc="2025-11-02T08:59:00Z">
          <w:pPr>
            <w:pStyle w:val="H2-Heading"/>
            <w:jc w:val="both"/>
          </w:pPr>
        </w:pPrChange>
      </w:pPr>
      <w:r w:rsidRPr="00991688">
        <w:t xml:space="preserve">Key </w:t>
      </w:r>
      <w:ins w:id="87" w:author="Srishti" w:date="2025-11-02T14:29:00Z" w16du:dateUtc="2025-11-02T08:59:00Z">
        <w:r w:rsidR="004D7E08">
          <w:t>c</w:t>
        </w:r>
      </w:ins>
      <w:del w:id="88" w:author="Srishti" w:date="2025-11-02T14:29:00Z" w16du:dateUtc="2025-11-02T08:59:00Z">
        <w:r w:rsidRPr="00991688" w:rsidDel="004D7E08">
          <w:delText>C</w:delText>
        </w:r>
      </w:del>
      <w:r w:rsidRPr="00991688">
        <w:t>omponents</w:t>
      </w:r>
    </w:p>
    <w:p w14:paraId="77BF9C67" w14:textId="2D444334" w:rsidR="00393E62" w:rsidRDefault="004B47DB" w:rsidP="004D7E08">
      <w:pPr>
        <w:pStyle w:val="NormalBPBHEB"/>
        <w:rPr>
          <w:ins w:id="89" w:author="Srishti" w:date="2025-11-02T14:29:00Z" w16du:dateUtc="2025-11-02T08:59:00Z"/>
        </w:rPr>
      </w:pPr>
      <w:r>
        <w:t xml:space="preserve">The success of any NLP pipeline relies on its core components, which work together to turn raw text into useful insights. Each part plays </w:t>
      </w:r>
      <w:r w:rsidR="00D864E4">
        <w:t>a crucial role in ensuring</w:t>
      </w:r>
      <w:r>
        <w:t xml:space="preserve"> the pipeline runs smoothly, providing accurate results for specific tasks. From data cleaning and preparation to deploying models in production, the</w:t>
      </w:r>
      <w:ins w:id="90" w:author="Srishti" w:date="2025-11-02T14:31:00Z" w16du:dateUtc="2025-11-02T09:01:00Z">
        <w:r w:rsidR="004D7E08">
          <w:t xml:space="preserve"> following </w:t>
        </w:r>
      </w:ins>
      <w:del w:id="91" w:author="Srishti" w:date="2025-11-02T14:31:00Z" w16du:dateUtc="2025-11-02T09:01:00Z">
        <w:r w:rsidDel="004D7E08">
          <w:delText xml:space="preserve">se </w:delText>
        </w:r>
      </w:del>
      <w:r>
        <w:t>linked steps form the foundation of a strong NLP system</w:t>
      </w:r>
      <w:ins w:id="92" w:author="Srishti" w:date="2025-11-02T14:29:00Z" w16du:dateUtc="2025-11-02T08:59:00Z">
        <w:r w:rsidR="004D7E08">
          <w:t>.[1]</w:t>
        </w:r>
      </w:ins>
      <w:ins w:id="93" w:author="Srishti" w:date="2025-11-02T14:31:00Z" w16du:dateUtc="2025-11-02T09:01:00Z">
        <w:r w:rsidR="004D7E08">
          <w:t xml:space="preserve">: </w:t>
        </w:r>
      </w:ins>
      <w:del w:id="94" w:author="Srishti" w:date="2025-11-02T14:29:00Z" w16du:dateUtc="2025-11-02T08:59:00Z">
        <w:r w:rsidR="00393E62" w:rsidRPr="00393E62" w:rsidDel="004D7E08">
          <w:delText xml:space="preserve"> </w:delText>
        </w:r>
      </w:del>
      <w:customXmlDelRangeStart w:id="95" w:author="Srishti" w:date="2025-11-02T14:29:00Z"/>
      <w:sdt>
        <w:sdtPr>
          <w:id w:val="1426611456"/>
          <w:citation/>
        </w:sdtPr>
        <w:sdtContent>
          <w:customXmlDelRangeEnd w:id="95"/>
          <w:del w:id="96" w:author="Srishti" w:date="2025-11-02T14:29:00Z" w16du:dateUtc="2025-11-02T08:59:00Z">
            <w:r w:rsidR="007B4681" w:rsidDel="004D7E08">
              <w:fldChar w:fldCharType="begin"/>
            </w:r>
            <w:r w:rsidR="007B4681" w:rsidDel="004D7E08">
              <w:delInstrText xml:space="preserve"> CITATION Wolf2020 \l 1033 </w:delInstrText>
            </w:r>
            <w:r w:rsidR="007B4681" w:rsidDel="004D7E08">
              <w:fldChar w:fldCharType="separate"/>
            </w:r>
            <w:r w:rsidR="004905A9" w:rsidRPr="004905A9" w:rsidDel="004D7E08">
              <w:rPr>
                <w:noProof/>
              </w:rPr>
              <w:delText>[1]</w:delText>
            </w:r>
            <w:r w:rsidR="007B4681" w:rsidDel="004D7E08">
              <w:fldChar w:fldCharType="end"/>
            </w:r>
          </w:del>
          <w:customXmlDelRangeStart w:id="97" w:author="Srishti" w:date="2025-11-02T14:29:00Z"/>
        </w:sdtContent>
      </w:sdt>
      <w:customXmlDelRangeEnd w:id="97"/>
      <w:del w:id="98" w:author="Srishti" w:date="2025-11-02T14:29:00Z" w16du:dateUtc="2025-11-02T08:59:00Z">
        <w:r w:rsidR="00393E62" w:rsidRPr="00393E62" w:rsidDel="004D7E08">
          <w:delText>.</w:delText>
        </w:r>
      </w:del>
    </w:p>
    <w:p w14:paraId="799F876C" w14:textId="5F4E64C0" w:rsidR="004D7E08" w:rsidRPr="004D7E08" w:rsidDel="004D7E08" w:rsidRDefault="004D7E08">
      <w:pPr>
        <w:pStyle w:val="NormalBPBHEB"/>
        <w:numPr>
          <w:ilvl w:val="0"/>
          <w:numId w:val="30"/>
        </w:numPr>
        <w:rPr>
          <w:del w:id="99" w:author="Srishti" w:date="2025-11-02T14:31:00Z" w16du:dateUtc="2025-11-02T09:01:00Z"/>
          <w:b/>
          <w:bCs/>
          <w:rPrChange w:id="100" w:author="Srishti" w:date="2025-11-02T14:32:00Z" w16du:dateUtc="2025-11-02T09:02:00Z">
            <w:rPr>
              <w:del w:id="101" w:author="Srishti" w:date="2025-11-02T14:31:00Z" w16du:dateUtc="2025-11-02T09:01:00Z"/>
              <w:lang w:val="en-US"/>
            </w:rPr>
          </w:rPrChange>
        </w:rPr>
        <w:pPrChange w:id="102" w:author="Srishti" w:date="2025-11-02T14:32:00Z" w16du:dateUtc="2025-11-02T09:02:00Z">
          <w:pPr>
            <w:pStyle w:val="P-Regular"/>
            <w:jc w:val="both"/>
          </w:pPr>
        </w:pPrChange>
      </w:pPr>
    </w:p>
    <w:p w14:paraId="2C3DD1D2" w14:textId="2BA9526B" w:rsidR="00393E62" w:rsidDel="004D7E08" w:rsidRDefault="00991688">
      <w:pPr>
        <w:pStyle w:val="NormalBPBHEB"/>
        <w:rPr>
          <w:del w:id="103" w:author="Srishti" w:date="2025-11-02T14:30:00Z" w16du:dateUtc="2025-11-02T09:00:00Z"/>
        </w:rPr>
        <w:pPrChange w:id="104" w:author="Srishti" w:date="2025-11-02T14:31:00Z" w16du:dateUtc="2025-11-02T09:01:00Z">
          <w:pPr>
            <w:pStyle w:val="H3-Subheading"/>
            <w:jc w:val="both"/>
          </w:pPr>
        </w:pPrChange>
      </w:pPr>
      <w:r w:rsidRPr="004D7E08">
        <w:rPr>
          <w:b/>
          <w:bCs/>
          <w:rPrChange w:id="105" w:author="Srishti" w:date="2025-11-02T14:32:00Z" w16du:dateUtc="2025-11-02T09:02:00Z">
            <w:rPr>
              <w:b w:val="0"/>
            </w:rPr>
          </w:rPrChange>
        </w:rPr>
        <w:t xml:space="preserve">Data </w:t>
      </w:r>
      <w:ins w:id="106" w:author="Srishti" w:date="2025-11-02T14:29:00Z" w16du:dateUtc="2025-11-02T08:59:00Z">
        <w:r w:rsidR="004D7E08" w:rsidRPr="004D7E08">
          <w:rPr>
            <w:b/>
            <w:bCs/>
            <w:rPrChange w:id="107" w:author="Srishti" w:date="2025-11-02T14:32:00Z" w16du:dateUtc="2025-11-02T09:02:00Z">
              <w:rPr>
                <w:b w:val="0"/>
              </w:rPr>
            </w:rPrChange>
          </w:rPr>
          <w:t>p</w:t>
        </w:r>
      </w:ins>
      <w:del w:id="108" w:author="Srishti" w:date="2025-11-02T14:29:00Z" w16du:dateUtc="2025-11-02T08:59:00Z">
        <w:r w:rsidRPr="004D7E08" w:rsidDel="004D7E08">
          <w:rPr>
            <w:b/>
            <w:bCs/>
            <w:rPrChange w:id="109" w:author="Srishti" w:date="2025-11-02T14:32:00Z" w16du:dateUtc="2025-11-02T09:02:00Z">
              <w:rPr>
                <w:b w:val="0"/>
              </w:rPr>
            </w:rPrChange>
          </w:rPr>
          <w:delText>P</w:delText>
        </w:r>
      </w:del>
      <w:r w:rsidRPr="004D7E08">
        <w:rPr>
          <w:b/>
          <w:bCs/>
          <w:rPrChange w:id="110" w:author="Srishti" w:date="2025-11-02T14:32:00Z" w16du:dateUtc="2025-11-02T09:02:00Z">
            <w:rPr>
              <w:b w:val="0"/>
            </w:rPr>
          </w:rPrChange>
        </w:rPr>
        <w:t>reprocessing</w:t>
      </w:r>
      <w:ins w:id="111" w:author="Srishti" w:date="2025-11-02T14:30:00Z" w16du:dateUtc="2025-11-02T09:00:00Z">
        <w:r w:rsidR="004D7E08">
          <w:t xml:space="preserve">: </w:t>
        </w:r>
      </w:ins>
    </w:p>
    <w:p w14:paraId="5CD1AACC" w14:textId="3BD34AFC" w:rsidR="00393E62" w:rsidRDefault="001B7478">
      <w:pPr>
        <w:pStyle w:val="NormalBPBHEB"/>
        <w:numPr>
          <w:ilvl w:val="0"/>
          <w:numId w:val="30"/>
        </w:numPr>
        <w:pPrChange w:id="112" w:author="Srishti" w:date="2025-11-02T14:32:00Z" w16du:dateUtc="2025-11-02T09:02:00Z">
          <w:pPr>
            <w:pStyle w:val="P-Regular"/>
            <w:jc w:val="both"/>
          </w:pPr>
        </w:pPrChange>
      </w:pPr>
      <w:r>
        <w:t xml:space="preserve">Data preprocessing is the </w:t>
      </w:r>
      <w:r w:rsidR="00AE425E">
        <w:t>first</w:t>
      </w:r>
      <w:r>
        <w:t xml:space="preserve"> and </w:t>
      </w:r>
      <w:r w:rsidR="00AE425E">
        <w:t>most crucial</w:t>
      </w:r>
      <w:r>
        <w:t xml:space="preserve"> step in any NLP pipeline. It involves cleaning and standardizing raw text data to ensure it </w:t>
      </w:r>
      <w:r w:rsidR="00AE425E">
        <w:t xml:space="preserve">is compatible with the </w:t>
      </w:r>
      <w:r w:rsidR="006A1BAA">
        <w:t>following</w:t>
      </w:r>
      <w:r>
        <w:t xml:space="preserve"> processes. Techniques include removing stop words, punctuation, and special characters, normalizing text (such as converting to lowercase), and </w:t>
      </w:r>
      <w:r w:rsidR="00AE425E">
        <w:t>managing</w:t>
      </w:r>
      <w:r>
        <w:t xml:space="preserve"> missing values. For example, when working with Twitter data, preprocessing </w:t>
      </w:r>
      <w:r w:rsidR="00AE425E">
        <w:t>may involve removing hashtags and user mentions while retaining</w:t>
      </w:r>
      <w:r>
        <w:t xml:space="preserve"> the relevant text. </w:t>
      </w:r>
      <w:r w:rsidR="00393E62" w:rsidRPr="00393E62">
        <w:t>Effective preprocessing reduces noise and improves model performance by providing cleaner input data</w:t>
      </w:r>
      <w:ins w:id="113" w:author="Srishti" w:date="2025-11-02T14:32:00Z" w16du:dateUtc="2025-11-02T09:02:00Z">
        <w:r w:rsidR="004D7E08">
          <w:t>. [3]</w:t>
        </w:r>
      </w:ins>
      <w:del w:id="114" w:author="Srishti" w:date="2025-11-02T14:32:00Z" w16du:dateUtc="2025-11-02T09:02:00Z">
        <w:r w:rsidR="00393E62" w:rsidRPr="00393E62" w:rsidDel="004D7E08">
          <w:delText xml:space="preserve"> </w:delText>
        </w:r>
      </w:del>
      <w:customXmlDelRangeStart w:id="115" w:author="Srishti" w:date="2025-11-02T14:32:00Z"/>
      <w:sdt>
        <w:sdtPr>
          <w:id w:val="-1590074713"/>
          <w:citation/>
        </w:sdtPr>
        <w:sdtContent>
          <w:customXmlDelRangeEnd w:id="115"/>
          <w:del w:id="116" w:author="Srishti" w:date="2025-11-02T14:32:00Z" w16du:dateUtc="2025-11-02T09:02:00Z">
            <w:r w:rsidR="007B4681" w:rsidDel="004D7E08">
              <w:fldChar w:fldCharType="begin"/>
            </w:r>
            <w:r w:rsidR="007B4681" w:rsidDel="004D7E08">
              <w:delInstrText xml:space="preserve"> CITATION Manning2008 \l 1033 </w:delInstrText>
            </w:r>
            <w:r w:rsidR="007B4681" w:rsidDel="004D7E08">
              <w:fldChar w:fldCharType="separate"/>
            </w:r>
            <w:r w:rsidR="004905A9" w:rsidRPr="004905A9" w:rsidDel="004D7E08">
              <w:rPr>
                <w:noProof/>
              </w:rPr>
              <w:delText>[3]</w:delText>
            </w:r>
            <w:r w:rsidR="007B4681" w:rsidDel="004D7E08">
              <w:fldChar w:fldCharType="end"/>
            </w:r>
          </w:del>
          <w:customXmlDelRangeStart w:id="117" w:author="Srishti" w:date="2025-11-02T14:32:00Z"/>
        </w:sdtContent>
      </w:sdt>
      <w:customXmlDelRangeEnd w:id="117"/>
      <w:del w:id="118" w:author="Srishti" w:date="2025-11-02T14:32:00Z" w16du:dateUtc="2025-11-02T09:02:00Z">
        <w:r w:rsidR="00393E62" w:rsidRPr="00393E62" w:rsidDel="004D7E08">
          <w:delText>.</w:delText>
        </w:r>
      </w:del>
    </w:p>
    <w:p w14:paraId="6F6C38C1" w14:textId="65179AAD" w:rsidR="00393E62" w:rsidDel="004D7E08" w:rsidRDefault="00991688">
      <w:pPr>
        <w:pStyle w:val="NormalBPBHEB"/>
        <w:rPr>
          <w:del w:id="119" w:author="Srishti" w:date="2025-11-02T14:30:00Z" w16du:dateUtc="2025-11-02T09:00:00Z"/>
        </w:rPr>
        <w:pPrChange w:id="120" w:author="Srishti" w:date="2025-11-02T14:31:00Z" w16du:dateUtc="2025-11-02T09:01:00Z">
          <w:pPr>
            <w:pStyle w:val="H3-Subheading"/>
          </w:pPr>
        </w:pPrChange>
      </w:pPr>
      <w:r w:rsidRPr="004D7E08">
        <w:rPr>
          <w:b/>
          <w:bCs/>
          <w:rPrChange w:id="121" w:author="Srishti" w:date="2025-11-02T14:32:00Z" w16du:dateUtc="2025-11-02T09:02:00Z">
            <w:rPr>
              <w:b w:val="0"/>
            </w:rPr>
          </w:rPrChange>
        </w:rPr>
        <w:t>Tokenization</w:t>
      </w:r>
      <w:ins w:id="122" w:author="Srishti" w:date="2025-11-02T14:30:00Z" w16du:dateUtc="2025-11-02T09:00:00Z">
        <w:r w:rsidR="004D7E08">
          <w:t xml:space="preserve">: </w:t>
        </w:r>
      </w:ins>
    </w:p>
    <w:p w14:paraId="05EEE4E2" w14:textId="7C83BA4C" w:rsidR="00BE69C5" w:rsidRPr="002034FF" w:rsidRDefault="00BE69C5">
      <w:pPr>
        <w:pStyle w:val="NormalBPBHEB"/>
        <w:numPr>
          <w:ilvl w:val="0"/>
          <w:numId w:val="30"/>
        </w:numPr>
        <w:rPr>
          <w:b/>
          <w:bCs/>
        </w:rPr>
        <w:pPrChange w:id="123" w:author="Srishti" w:date="2025-11-02T14:32:00Z" w16du:dateUtc="2025-11-02T09:02:00Z">
          <w:pPr>
            <w:pStyle w:val="P-Regular"/>
            <w:jc w:val="both"/>
          </w:pPr>
        </w:pPrChange>
      </w:pPr>
      <w:r>
        <w:t xml:space="preserve">Tokenization breaks text into smaller units, such as words, subwords, or characters, which machine learning models can process. For example, </w:t>
      </w:r>
      <w:commentRangeStart w:id="124"/>
      <w:r>
        <w:t xml:space="preserve">BERT </w:t>
      </w:r>
      <w:commentRangeEnd w:id="124"/>
      <w:r w:rsidR="004D7E08">
        <w:rPr>
          <w:rStyle w:val="CommentReference"/>
          <w:rFonts w:ascii="Arial" w:eastAsia="Arial" w:hAnsi="Arial" w:cs="Arial"/>
        </w:rPr>
        <w:commentReference w:id="124"/>
      </w:r>
      <w:r>
        <w:t xml:space="preserve">uses WordPiece tokenization to handle out-of-vocabulary words by splitting them into subwords </w:t>
      </w:r>
      <w:ins w:id="125" w:author="Srishti" w:date="2025-11-02T14:32:00Z" w16du:dateUtc="2025-11-02T09:02:00Z">
        <w:r w:rsidR="004D7E08">
          <w:t>[4].</w:t>
        </w:r>
      </w:ins>
      <w:customXmlDelRangeStart w:id="126" w:author="Srishti" w:date="2025-11-02T14:32:00Z"/>
      <w:sdt>
        <w:sdtPr>
          <w:id w:val="-534035545"/>
          <w:citation/>
        </w:sdtPr>
        <w:sdtContent>
          <w:customXmlDelRangeEnd w:id="126"/>
          <w:del w:id="127" w:author="Srishti" w:date="2025-11-02T14:32:00Z" w16du:dateUtc="2025-11-02T09:02:00Z">
            <w:r w:rsidDel="004D7E08">
              <w:fldChar w:fldCharType="begin"/>
            </w:r>
            <w:r w:rsidDel="004D7E08">
              <w:delInstrText xml:space="preserve"> CITATION Dev19 \l 1033 </w:delInstrText>
            </w:r>
            <w:r w:rsidDel="004D7E08">
              <w:fldChar w:fldCharType="separate"/>
            </w:r>
            <w:r w:rsidRPr="004905A9" w:rsidDel="004D7E08">
              <w:rPr>
                <w:noProof/>
              </w:rPr>
              <w:delText>[4]</w:delText>
            </w:r>
            <w:r w:rsidDel="004D7E08">
              <w:fldChar w:fldCharType="end"/>
            </w:r>
          </w:del>
          <w:customXmlDelRangeStart w:id="128" w:author="Srishti" w:date="2025-11-02T14:32:00Z"/>
        </w:sdtContent>
      </w:sdt>
      <w:customXmlDelRangeEnd w:id="128"/>
      <w:del w:id="129" w:author="Srishti" w:date="2025-11-02T14:32:00Z" w16du:dateUtc="2025-11-02T09:02:00Z">
        <w:r w:rsidR="002034FF" w:rsidDel="004D7E08">
          <w:delText>.</w:delText>
        </w:r>
      </w:del>
    </w:p>
    <w:p w14:paraId="08A962BC" w14:textId="77777777" w:rsidR="00BE69C5" w:rsidDel="004D7E08" w:rsidRDefault="00BE69C5">
      <w:pPr>
        <w:pStyle w:val="NormalBPBHEB"/>
        <w:ind w:left="720"/>
        <w:rPr>
          <w:del w:id="130" w:author="Srishti" w:date="2025-11-02T14:30:00Z" w16du:dateUtc="2025-11-02T09:00:00Z"/>
        </w:rPr>
        <w:pPrChange w:id="131" w:author="Srishti" w:date="2025-11-02T14:33:00Z" w16du:dateUtc="2025-11-02T09:03:00Z">
          <w:pPr>
            <w:pStyle w:val="P-Regular"/>
            <w:jc w:val="both"/>
          </w:pPr>
        </w:pPrChange>
      </w:pPr>
    </w:p>
    <w:p w14:paraId="5933459F" w14:textId="462784AD" w:rsidR="00393E62" w:rsidRDefault="00BE69C5">
      <w:pPr>
        <w:pStyle w:val="NormalBPBHEB"/>
        <w:ind w:left="720"/>
        <w:pPrChange w:id="132" w:author="Srishti" w:date="2025-11-02T14:33:00Z" w16du:dateUtc="2025-11-02T09:03:00Z">
          <w:pPr>
            <w:pStyle w:val="P-Regular"/>
            <w:jc w:val="both"/>
          </w:pPr>
        </w:pPrChange>
      </w:pPr>
      <w:r>
        <w:t xml:space="preserve">Tokenization ensures that the text representation matches the model's architecture. For example, the sentence </w:t>
      </w:r>
      <w:del w:id="133" w:author="Srishti" w:date="2025-11-02T14:33:00Z" w16du:dateUtc="2025-11-02T09:03:00Z">
        <w:r w:rsidRPr="004D7E08" w:rsidDel="004D7E08">
          <w:rPr>
            <w:i/>
            <w:iCs/>
            <w:rPrChange w:id="134" w:author="Srishti" w:date="2025-11-02T14:33:00Z" w16du:dateUtc="2025-11-02T09:03:00Z">
              <w:rPr/>
            </w:rPrChange>
          </w:rPr>
          <w:delText>"</w:delText>
        </w:r>
      </w:del>
      <w:r w:rsidRPr="004D7E08">
        <w:rPr>
          <w:i/>
          <w:iCs/>
          <w:rPrChange w:id="135" w:author="Srishti" w:date="2025-11-02T14:33:00Z" w16du:dateUtc="2025-11-02T09:03:00Z">
            <w:rPr/>
          </w:rPrChange>
        </w:rPr>
        <w:t>Natural language processing is exciting!</w:t>
      </w:r>
      <w:del w:id="136" w:author="Srishti" w:date="2025-11-02T14:33:00Z" w16du:dateUtc="2025-11-02T09:03:00Z">
        <w:r w:rsidDel="004D7E08">
          <w:delText>"</w:delText>
        </w:r>
      </w:del>
      <w:r>
        <w:t xml:space="preserve"> might be tokenized into the sequence: ["natural", "language", "processing", "is", "exciting", "!"]. Tokenization is especially important for tasks involving multilingual datasets or informal text.</w:t>
      </w:r>
      <w:del w:id="137" w:author="Srishti" w:date="2025-11-02T14:33:00Z" w16du:dateUtc="2025-11-02T09:03:00Z">
        <w:r w:rsidR="002C5E8D" w:rsidDel="004D7E08">
          <w:delText>.</w:delText>
        </w:r>
      </w:del>
    </w:p>
    <w:p w14:paraId="4BF45677" w14:textId="483A9CF5" w:rsidR="00393E62" w:rsidDel="004D7E08" w:rsidRDefault="00991688">
      <w:pPr>
        <w:pStyle w:val="NormalBPBHEB"/>
        <w:rPr>
          <w:del w:id="138" w:author="Srishti" w:date="2025-11-02T14:30:00Z" w16du:dateUtc="2025-11-02T09:00:00Z"/>
        </w:rPr>
        <w:pPrChange w:id="139" w:author="Srishti" w:date="2025-11-02T14:31:00Z" w16du:dateUtc="2025-11-02T09:01:00Z">
          <w:pPr>
            <w:pStyle w:val="H3-Subheading"/>
            <w:jc w:val="both"/>
          </w:pPr>
        </w:pPrChange>
      </w:pPr>
      <w:r w:rsidRPr="004D7E08">
        <w:rPr>
          <w:b/>
          <w:bCs/>
          <w:rPrChange w:id="140" w:author="Srishti" w:date="2025-11-02T14:34:00Z" w16du:dateUtc="2025-11-02T09:04:00Z">
            <w:rPr>
              <w:b w:val="0"/>
            </w:rPr>
          </w:rPrChange>
        </w:rPr>
        <w:t xml:space="preserve">Feature </w:t>
      </w:r>
      <w:ins w:id="141" w:author="Srishti" w:date="2025-11-02T14:34:00Z" w16du:dateUtc="2025-11-02T09:04:00Z">
        <w:r w:rsidR="004D7E08">
          <w:rPr>
            <w:b/>
            <w:bCs/>
          </w:rPr>
          <w:t>e</w:t>
        </w:r>
      </w:ins>
      <w:del w:id="142" w:author="Srishti" w:date="2025-11-02T14:34:00Z" w16du:dateUtc="2025-11-02T09:04:00Z">
        <w:r w:rsidRPr="004D7E08" w:rsidDel="004D7E08">
          <w:rPr>
            <w:b/>
            <w:bCs/>
            <w:rPrChange w:id="143" w:author="Srishti" w:date="2025-11-02T14:34:00Z" w16du:dateUtc="2025-11-02T09:04:00Z">
              <w:rPr>
                <w:b w:val="0"/>
              </w:rPr>
            </w:rPrChange>
          </w:rPr>
          <w:delText>E</w:delText>
        </w:r>
      </w:del>
      <w:r w:rsidRPr="004D7E08">
        <w:rPr>
          <w:b/>
          <w:bCs/>
          <w:rPrChange w:id="144" w:author="Srishti" w:date="2025-11-02T14:34:00Z" w16du:dateUtc="2025-11-02T09:04:00Z">
            <w:rPr>
              <w:b w:val="0"/>
            </w:rPr>
          </w:rPrChange>
        </w:rPr>
        <w:t>xtraction</w:t>
      </w:r>
      <w:ins w:id="145" w:author="Srishti" w:date="2025-11-02T14:30:00Z" w16du:dateUtc="2025-11-02T09:00:00Z">
        <w:r w:rsidR="004D7E08">
          <w:t xml:space="preserve">: </w:t>
        </w:r>
      </w:ins>
    </w:p>
    <w:p w14:paraId="329607F2" w14:textId="63C9343D" w:rsidR="00393E62" w:rsidRDefault="00952FCE">
      <w:pPr>
        <w:pStyle w:val="NormalBPBHEB"/>
        <w:numPr>
          <w:ilvl w:val="0"/>
          <w:numId w:val="30"/>
        </w:numPr>
        <w:pPrChange w:id="146" w:author="Srishti" w:date="2025-11-02T14:32:00Z" w16du:dateUtc="2025-11-02T09:02:00Z">
          <w:pPr>
            <w:pStyle w:val="P-Regular"/>
            <w:jc w:val="both"/>
          </w:pPr>
        </w:pPrChange>
      </w:pPr>
      <w:r>
        <w:t>Feature extraction transforms tokens into numerical data that models can interpret. Common methods include embeddings like Word2Vec or contextual embeddings from BERT</w:t>
      </w:r>
      <w:r w:rsidR="00AC1CCD">
        <w:t xml:space="preserve"> </w:t>
      </w:r>
      <w:ins w:id="147" w:author="Srishti" w:date="2025-11-02T14:34:00Z" w16du:dateUtc="2025-11-02T09:04:00Z">
        <w:r w:rsidR="004D7E08">
          <w:t>[5].</w:t>
        </w:r>
      </w:ins>
      <w:del w:id="148" w:author="Srishti" w:date="2025-11-02T14:34:00Z" w16du:dateUtc="2025-11-02T09:04:00Z">
        <w:r w:rsidR="00AC1CCD" w:rsidDel="004D7E08">
          <w:delText xml:space="preserve"> </w:delText>
        </w:r>
      </w:del>
      <w:customXmlDelRangeStart w:id="149" w:author="Srishti" w:date="2025-11-02T14:34:00Z"/>
      <w:sdt>
        <w:sdtPr>
          <w:id w:val="1827928116"/>
          <w:citation/>
        </w:sdtPr>
        <w:sdtContent>
          <w:customXmlDelRangeEnd w:id="149"/>
          <w:del w:id="150" w:author="Srishti" w:date="2025-11-02T14:34:00Z" w16du:dateUtc="2025-11-02T09:04:00Z">
            <w:r w:rsidR="00AC1CCD" w:rsidDel="004D7E08">
              <w:fldChar w:fldCharType="begin"/>
            </w:r>
            <w:r w:rsidR="00AC1CCD" w:rsidDel="004D7E08">
              <w:delInstrText xml:space="preserve"> CITATION Mikolov2013 \l 1033 </w:delInstrText>
            </w:r>
            <w:r w:rsidR="00AC1CCD" w:rsidDel="004D7E08">
              <w:fldChar w:fldCharType="separate"/>
            </w:r>
            <w:r w:rsidR="00AC1CCD" w:rsidRPr="004905A9" w:rsidDel="004D7E08">
              <w:rPr>
                <w:noProof/>
              </w:rPr>
              <w:delText>[5]</w:delText>
            </w:r>
            <w:r w:rsidR="00AC1CCD" w:rsidDel="004D7E08">
              <w:fldChar w:fldCharType="end"/>
            </w:r>
          </w:del>
          <w:customXmlDelRangeStart w:id="151" w:author="Srishti" w:date="2025-11-02T14:34:00Z"/>
        </w:sdtContent>
      </w:sdt>
      <w:customXmlDelRangeEnd w:id="151"/>
      <w:del w:id="152" w:author="Srishti" w:date="2025-11-02T14:34:00Z" w16du:dateUtc="2025-11-02T09:04:00Z">
        <w:r w:rsidDel="004D7E08">
          <w:delText>.</w:delText>
        </w:r>
      </w:del>
      <w:r>
        <w:t xml:space="preserve"> For example, the sentence </w:t>
      </w:r>
      <w:del w:id="153" w:author="Srishti" w:date="2025-11-02T14:34:00Z" w16du:dateUtc="2025-11-02T09:04:00Z">
        <w:r w:rsidRPr="004D7E08" w:rsidDel="004D7E08">
          <w:rPr>
            <w:i/>
            <w:iCs/>
            <w:rPrChange w:id="154" w:author="Srishti" w:date="2025-11-02T14:34:00Z" w16du:dateUtc="2025-11-02T09:04:00Z">
              <w:rPr/>
            </w:rPrChange>
          </w:rPr>
          <w:delText>"</w:delText>
        </w:r>
      </w:del>
      <w:r w:rsidRPr="004D7E08">
        <w:rPr>
          <w:i/>
          <w:iCs/>
          <w:rPrChange w:id="155" w:author="Srishti" w:date="2025-11-02T14:34:00Z" w16du:dateUtc="2025-11-02T09:04:00Z">
            <w:rPr/>
          </w:rPrChange>
        </w:rPr>
        <w:t>I love NLP</w:t>
      </w:r>
      <w:del w:id="156" w:author="Srishti" w:date="2025-11-02T14:34:00Z" w16du:dateUtc="2025-11-02T09:04:00Z">
        <w:r w:rsidRPr="004D7E08" w:rsidDel="004D7E08">
          <w:rPr>
            <w:i/>
            <w:iCs/>
            <w:rPrChange w:id="157" w:author="Srishti" w:date="2025-11-02T14:34:00Z" w16du:dateUtc="2025-11-02T09:04:00Z">
              <w:rPr/>
            </w:rPrChange>
          </w:rPr>
          <w:delText>"</w:delText>
        </w:r>
      </w:del>
      <w:r>
        <w:t xml:space="preserve"> might be represented as a vector </w:t>
      </w:r>
      <w:r w:rsidRPr="004D7E08">
        <w:rPr>
          <w:rStyle w:val="CodeinTextBPBHEBChar"/>
          <w:rPrChange w:id="158" w:author="Srishti" w:date="2025-11-02T14:34:00Z" w16du:dateUtc="2025-11-02T09:04:00Z">
            <w:rPr>
              <w:rStyle w:val="P-Code"/>
            </w:rPr>
          </w:rPrChange>
        </w:rPr>
        <w:t>[0.5, 0.8, 0.3]</w:t>
      </w:r>
      <w:r>
        <w:t xml:space="preserve">, capturing semantic relationships between words. Advanced feature extraction techniques </w:t>
      </w:r>
      <w:r w:rsidR="00AC1CCD">
        <w:t>enable models to understand linguistic details, thereby improving</w:t>
      </w:r>
      <w:r>
        <w:t xml:space="preserve"> performance in tasks such as sentiment analysis and machine </w:t>
      </w:r>
      <w:r w:rsidR="00AC1CCD">
        <w:t>translation</w:t>
      </w:r>
      <w:r w:rsidR="00302A52">
        <w:t>.</w:t>
      </w:r>
    </w:p>
    <w:p w14:paraId="79BBCBFD" w14:textId="6AD751BD" w:rsidR="00393E62" w:rsidDel="004D7E08" w:rsidRDefault="00991688">
      <w:pPr>
        <w:pStyle w:val="NormalBPBHEB"/>
        <w:rPr>
          <w:del w:id="159" w:author="Srishti" w:date="2025-11-02T14:30:00Z" w16du:dateUtc="2025-11-02T09:00:00Z"/>
        </w:rPr>
        <w:pPrChange w:id="160" w:author="Srishti" w:date="2025-11-02T14:31:00Z" w16du:dateUtc="2025-11-02T09:01:00Z">
          <w:pPr>
            <w:pStyle w:val="H3-Subheading"/>
            <w:jc w:val="both"/>
          </w:pPr>
        </w:pPrChange>
      </w:pPr>
      <w:r w:rsidRPr="004D7E08">
        <w:rPr>
          <w:b/>
          <w:bCs/>
          <w:rPrChange w:id="161" w:author="Srishti" w:date="2025-11-02T14:34:00Z" w16du:dateUtc="2025-11-02T09:04:00Z">
            <w:rPr>
              <w:b w:val="0"/>
            </w:rPr>
          </w:rPrChange>
        </w:rPr>
        <w:t>Modeling</w:t>
      </w:r>
      <w:ins w:id="162" w:author="Srishti" w:date="2025-11-02T14:30:00Z" w16du:dateUtc="2025-11-02T09:00:00Z">
        <w:r w:rsidR="004D7E08">
          <w:t xml:space="preserve">: </w:t>
        </w:r>
      </w:ins>
    </w:p>
    <w:p w14:paraId="3A7245B6" w14:textId="4E1A38B4" w:rsidR="00393E62" w:rsidRDefault="00393E62">
      <w:pPr>
        <w:pStyle w:val="NormalBPBHEB"/>
        <w:numPr>
          <w:ilvl w:val="0"/>
          <w:numId w:val="30"/>
        </w:numPr>
        <w:pPrChange w:id="163" w:author="Srishti" w:date="2025-11-02T14:32:00Z" w16du:dateUtc="2025-11-02T09:02:00Z">
          <w:pPr>
            <w:pStyle w:val="P-Regular"/>
            <w:jc w:val="both"/>
          </w:pPr>
        </w:pPrChange>
      </w:pPr>
      <w:r w:rsidRPr="00393E62">
        <w:t xml:space="preserve">The modeling stage applies </w:t>
      </w:r>
      <w:r w:rsidRPr="004D7E08">
        <w:rPr>
          <w:b/>
          <w:bCs/>
          <w:rPrChange w:id="164" w:author="Srishti" w:date="2025-11-02T14:35:00Z" w16du:dateUtc="2025-11-02T09:05:00Z">
            <w:rPr/>
          </w:rPrChange>
        </w:rPr>
        <w:t>machine learning</w:t>
      </w:r>
      <w:ins w:id="165" w:author="Srishti" w:date="2025-11-02T14:34:00Z" w16du:dateUtc="2025-11-02T09:04:00Z">
        <w:r w:rsidR="004D7E08">
          <w:t xml:space="preserve"> (</w:t>
        </w:r>
      </w:ins>
      <w:ins w:id="166" w:author="Srishti" w:date="2025-11-02T14:35:00Z" w16du:dateUtc="2025-11-02T09:05:00Z">
        <w:r w:rsidR="004D7E08" w:rsidRPr="004D7E08">
          <w:rPr>
            <w:b/>
            <w:bCs/>
            <w:rPrChange w:id="167" w:author="Srishti" w:date="2025-11-02T14:35:00Z" w16du:dateUtc="2025-11-02T09:05:00Z">
              <w:rPr/>
            </w:rPrChange>
          </w:rPr>
          <w:t>ML</w:t>
        </w:r>
      </w:ins>
      <w:ins w:id="168" w:author="Srishti" w:date="2025-11-02T14:34:00Z" w16du:dateUtc="2025-11-02T09:04:00Z">
        <w:r w:rsidR="004D7E08">
          <w:t>)</w:t>
        </w:r>
      </w:ins>
      <w:r w:rsidRPr="00393E62">
        <w:t xml:space="preserve"> or deep learning algorithms to solve specific NLP tasks. Pre-trained transformer models, such as RoBERTa or DistilBERT, can be fine-tuned for tasks like sentiment analysis or named entity recognition </w:t>
      </w:r>
      <w:ins w:id="169" w:author="Srishti" w:date="2025-11-02T14:35:00Z" w16du:dateUtc="2025-11-02T09:05:00Z">
        <w:r w:rsidR="004D7E08">
          <w:t>[6]</w:t>
        </w:r>
      </w:ins>
      <w:customXmlDelRangeStart w:id="170" w:author="Srishti" w:date="2025-11-02T14:35:00Z"/>
      <w:sdt>
        <w:sdtPr>
          <w:id w:val="-1191838264"/>
          <w:citation/>
        </w:sdtPr>
        <w:sdtContent>
          <w:customXmlDelRangeEnd w:id="170"/>
          <w:del w:id="171" w:author="Srishti" w:date="2025-11-02T14:35:00Z" w16du:dateUtc="2025-11-02T09:05:00Z">
            <w:r w:rsidR="00C23E81" w:rsidDel="004D7E08">
              <w:fldChar w:fldCharType="begin"/>
            </w:r>
            <w:r w:rsidR="00C23E81" w:rsidDel="004D7E08">
              <w:delInstrText xml:space="preserve"> CITATION Lin2019 \l 1033 </w:delInstrText>
            </w:r>
            <w:r w:rsidR="00C23E81" w:rsidDel="004D7E08">
              <w:fldChar w:fldCharType="separate"/>
            </w:r>
            <w:r w:rsidR="004905A9" w:rsidRPr="004905A9" w:rsidDel="004D7E08">
              <w:rPr>
                <w:noProof/>
              </w:rPr>
              <w:delText>[6]</w:delText>
            </w:r>
            <w:r w:rsidR="00C23E81" w:rsidDel="004D7E08">
              <w:fldChar w:fldCharType="end"/>
            </w:r>
          </w:del>
          <w:customXmlDelRangeStart w:id="172" w:author="Srishti" w:date="2025-11-02T14:35:00Z"/>
        </w:sdtContent>
      </w:sdt>
      <w:customXmlDelRangeEnd w:id="172"/>
      <w:r w:rsidRPr="00393E62">
        <w:t xml:space="preserve">. For example, a classifier might assign the sentence </w:t>
      </w:r>
      <w:del w:id="173" w:author="Srishti" w:date="2025-11-02T14:35:00Z" w16du:dateUtc="2025-11-02T09:05:00Z">
        <w:r w:rsidRPr="004D7E08" w:rsidDel="004D7E08">
          <w:rPr>
            <w:i/>
            <w:iCs/>
            <w:rPrChange w:id="174" w:author="Srishti" w:date="2025-11-02T14:35:00Z" w16du:dateUtc="2025-11-02T09:05:00Z">
              <w:rPr/>
            </w:rPrChange>
          </w:rPr>
          <w:delText>"</w:delText>
        </w:r>
      </w:del>
      <w:r w:rsidRPr="004D7E08">
        <w:rPr>
          <w:i/>
          <w:iCs/>
          <w:rPrChange w:id="175" w:author="Srishti" w:date="2025-11-02T14:35:00Z" w16du:dateUtc="2025-11-02T09:05:00Z">
            <w:rPr/>
          </w:rPrChange>
        </w:rPr>
        <w:t>This product is amazing</w:t>
      </w:r>
      <w:del w:id="176" w:author="Srishti" w:date="2025-11-02T14:35:00Z" w16du:dateUtc="2025-11-02T09:05:00Z">
        <w:r w:rsidRPr="00393E62" w:rsidDel="004D7E08">
          <w:delText>"</w:delText>
        </w:r>
      </w:del>
      <w:r w:rsidRPr="00393E62">
        <w:t xml:space="preserve"> </w:t>
      </w:r>
      <w:r w:rsidR="002B395E" w:rsidRPr="00393E62">
        <w:t>to the</w:t>
      </w:r>
      <w:r w:rsidRPr="00393E62">
        <w:t xml:space="preserve"> label </w:t>
      </w:r>
      <w:del w:id="177" w:author="Srishti" w:date="2025-11-02T14:35:00Z" w16du:dateUtc="2025-11-02T09:05:00Z">
        <w:r w:rsidRPr="004D7E08" w:rsidDel="004D7E08">
          <w:rPr>
            <w:i/>
            <w:iCs/>
            <w:rPrChange w:id="178" w:author="Srishti" w:date="2025-11-02T14:35:00Z" w16du:dateUtc="2025-11-02T09:05:00Z">
              <w:rPr/>
            </w:rPrChange>
          </w:rPr>
          <w:delText>"</w:delText>
        </w:r>
      </w:del>
      <w:r w:rsidRPr="004D7E08">
        <w:rPr>
          <w:i/>
          <w:iCs/>
          <w:rPrChange w:id="179" w:author="Srishti" w:date="2025-11-02T14:35:00Z" w16du:dateUtc="2025-11-02T09:05:00Z">
            <w:rPr/>
          </w:rPrChange>
        </w:rPr>
        <w:t>positive.</w:t>
      </w:r>
      <w:del w:id="180" w:author="Srishti" w:date="2025-11-02T14:35:00Z" w16du:dateUtc="2025-11-02T09:05:00Z">
        <w:r w:rsidRPr="00393E62" w:rsidDel="004D7E08">
          <w:delText>"</w:delText>
        </w:r>
      </w:del>
      <w:r w:rsidRPr="00393E62">
        <w:t xml:space="preserve"> Modeling forms the core of the pipeline, </w:t>
      </w:r>
      <w:r w:rsidR="007B4681" w:rsidRPr="00393E62">
        <w:t>using</w:t>
      </w:r>
      <w:r w:rsidRPr="00393E62">
        <w:t xml:space="preserve"> pre-trained architectures to achieve high accuracy with minimal data.</w:t>
      </w:r>
    </w:p>
    <w:p w14:paraId="2A4CCA10" w14:textId="77C8E87B" w:rsidR="00393E62" w:rsidRPr="00393E62" w:rsidDel="004D7E08" w:rsidRDefault="00991688">
      <w:pPr>
        <w:pStyle w:val="NormalBPBHEB"/>
        <w:rPr>
          <w:del w:id="181" w:author="Srishti" w:date="2025-11-02T14:30:00Z" w16du:dateUtc="2025-11-02T09:00:00Z"/>
        </w:rPr>
        <w:pPrChange w:id="182" w:author="Srishti" w:date="2025-11-02T14:31:00Z" w16du:dateUtc="2025-11-02T09:01:00Z">
          <w:pPr>
            <w:pStyle w:val="H3-Subheading"/>
            <w:jc w:val="both"/>
          </w:pPr>
        </w:pPrChange>
      </w:pPr>
      <w:r w:rsidRPr="004D7E08">
        <w:rPr>
          <w:b/>
          <w:bCs/>
          <w:rPrChange w:id="183" w:author="Srishti" w:date="2025-11-02T14:35:00Z" w16du:dateUtc="2025-11-02T09:05:00Z">
            <w:rPr>
              <w:b w:val="0"/>
            </w:rPr>
          </w:rPrChange>
        </w:rPr>
        <w:t>Post-</w:t>
      </w:r>
      <w:ins w:id="184" w:author="Srishti" w:date="2025-11-02T14:35:00Z" w16du:dateUtc="2025-11-02T09:05:00Z">
        <w:r w:rsidR="004D7E08" w:rsidRPr="004D7E08">
          <w:rPr>
            <w:b/>
            <w:bCs/>
            <w:rPrChange w:id="185" w:author="Srishti" w:date="2025-11-02T14:35:00Z" w16du:dateUtc="2025-11-02T09:05:00Z">
              <w:rPr>
                <w:b w:val="0"/>
              </w:rPr>
            </w:rPrChange>
          </w:rPr>
          <w:t>p</w:t>
        </w:r>
      </w:ins>
      <w:del w:id="186" w:author="Srishti" w:date="2025-11-02T14:35:00Z" w16du:dateUtc="2025-11-02T09:05:00Z">
        <w:r w:rsidRPr="004D7E08" w:rsidDel="004D7E08">
          <w:rPr>
            <w:b/>
            <w:bCs/>
            <w:rPrChange w:id="187" w:author="Srishti" w:date="2025-11-02T14:35:00Z" w16du:dateUtc="2025-11-02T09:05:00Z">
              <w:rPr>
                <w:b w:val="0"/>
              </w:rPr>
            </w:rPrChange>
          </w:rPr>
          <w:delText>P</w:delText>
        </w:r>
      </w:del>
      <w:r w:rsidRPr="004D7E08">
        <w:rPr>
          <w:b/>
          <w:bCs/>
          <w:rPrChange w:id="188" w:author="Srishti" w:date="2025-11-02T14:35:00Z" w16du:dateUtc="2025-11-02T09:05:00Z">
            <w:rPr>
              <w:b w:val="0"/>
            </w:rPr>
          </w:rPrChange>
        </w:rPr>
        <w:t>rocessing</w:t>
      </w:r>
      <w:ins w:id="189" w:author="Srishti" w:date="2025-11-02T14:30:00Z" w16du:dateUtc="2025-11-02T09:00:00Z">
        <w:r w:rsidR="004D7E08">
          <w:t xml:space="preserve">: </w:t>
        </w:r>
      </w:ins>
    </w:p>
    <w:p w14:paraId="4F98FF4C" w14:textId="7AC6AFF1" w:rsidR="00393E62" w:rsidRDefault="000C5F96">
      <w:pPr>
        <w:pStyle w:val="NormalBPBHEB"/>
        <w:numPr>
          <w:ilvl w:val="0"/>
          <w:numId w:val="30"/>
        </w:numPr>
        <w:pPrChange w:id="190" w:author="Srishti" w:date="2025-11-02T14:32:00Z" w16du:dateUtc="2025-11-02T09:02:00Z">
          <w:pPr>
            <w:pStyle w:val="P-Regular"/>
            <w:jc w:val="both"/>
          </w:pPr>
        </w:pPrChange>
      </w:pPr>
      <w:r>
        <w:t xml:space="preserve">Post-processing improves model </w:t>
      </w:r>
      <w:r w:rsidR="00213B33">
        <w:t>output</w:t>
      </w:r>
      <w:r>
        <w:t xml:space="preserve"> to meet task-specific needs. For example, in a machine translation pipeline, it </w:t>
      </w:r>
      <w:r w:rsidR="0070073A">
        <w:t>may involve detokenizing the translated text and correcting grammatical errors</w:t>
      </w:r>
      <w:r>
        <w:t>. Similarly, in a named entity recognition task, it could map entity IDs back to their original terms in the text. This step makes sure that the output is easy to read and matches practical use needs</w:t>
      </w:r>
      <w:ins w:id="191" w:author="Srishti" w:date="2025-11-02T14:35:00Z" w16du:dateUtc="2025-11-02T09:05:00Z">
        <w:r w:rsidR="004D7E08">
          <w:t xml:space="preserve"> </w:t>
        </w:r>
      </w:ins>
      <w:ins w:id="192" w:author="Srishti" w:date="2025-11-02T14:36:00Z" w16du:dateUtc="2025-11-02T09:06:00Z">
        <w:r w:rsidR="004D7E08">
          <w:t>[7].</w:t>
        </w:r>
      </w:ins>
      <w:del w:id="193" w:author="Srishti" w:date="2025-11-02T14:35:00Z" w16du:dateUtc="2025-11-02T09:05:00Z">
        <w:r w:rsidR="007B4681" w:rsidDel="004D7E08">
          <w:delText xml:space="preserve"> </w:delText>
        </w:r>
      </w:del>
      <w:customXmlDelRangeStart w:id="194" w:author="Srishti" w:date="2025-11-02T14:35:00Z"/>
      <w:sdt>
        <w:sdtPr>
          <w:id w:val="1161433016"/>
          <w:citation/>
        </w:sdtPr>
        <w:sdtContent>
          <w:customXmlDelRangeEnd w:id="194"/>
          <w:del w:id="195" w:author="Srishti" w:date="2025-11-02T14:35:00Z" w16du:dateUtc="2025-11-02T09:05:00Z">
            <w:r w:rsidR="007B4681" w:rsidDel="004D7E08">
              <w:fldChar w:fldCharType="begin"/>
            </w:r>
            <w:r w:rsidR="007B4681" w:rsidDel="004D7E08">
              <w:delInstrText xml:space="preserve"> CITATION Jurafsky2021 \l 1033 </w:delInstrText>
            </w:r>
            <w:r w:rsidR="007B4681" w:rsidDel="004D7E08">
              <w:fldChar w:fldCharType="separate"/>
            </w:r>
            <w:r w:rsidR="004905A9" w:rsidRPr="004905A9" w:rsidDel="004D7E08">
              <w:rPr>
                <w:noProof/>
              </w:rPr>
              <w:delText>[7]</w:delText>
            </w:r>
            <w:r w:rsidR="007B4681" w:rsidDel="004D7E08">
              <w:fldChar w:fldCharType="end"/>
            </w:r>
          </w:del>
          <w:customXmlDelRangeStart w:id="196" w:author="Srishti" w:date="2025-11-02T14:35:00Z"/>
        </w:sdtContent>
      </w:sdt>
      <w:customXmlDelRangeEnd w:id="196"/>
      <w:del w:id="197" w:author="Srishti" w:date="2025-11-02T14:35:00Z" w16du:dateUtc="2025-11-02T09:05:00Z">
        <w:r w:rsidR="00C405FE" w:rsidRPr="00C405FE" w:rsidDel="004D7E08">
          <w:delText>.</w:delText>
        </w:r>
      </w:del>
    </w:p>
    <w:p w14:paraId="41DBBC40" w14:textId="32C2BBD8" w:rsidR="00393E62" w:rsidDel="004D7E08" w:rsidRDefault="00991688">
      <w:pPr>
        <w:pStyle w:val="NormalBPBHEB"/>
        <w:rPr>
          <w:del w:id="198" w:author="Srishti" w:date="2025-11-02T14:30:00Z" w16du:dateUtc="2025-11-02T09:00:00Z"/>
        </w:rPr>
        <w:pPrChange w:id="199" w:author="Srishti" w:date="2025-11-02T14:31:00Z" w16du:dateUtc="2025-11-02T09:01:00Z">
          <w:pPr>
            <w:pStyle w:val="H3-Subheading"/>
            <w:jc w:val="both"/>
          </w:pPr>
        </w:pPrChange>
      </w:pPr>
      <w:r w:rsidRPr="004D7E08">
        <w:rPr>
          <w:b/>
          <w:bCs/>
          <w:rPrChange w:id="200" w:author="Srishti" w:date="2025-11-02T14:36:00Z" w16du:dateUtc="2025-11-02T09:06:00Z">
            <w:rPr>
              <w:b w:val="0"/>
            </w:rPr>
          </w:rPrChange>
        </w:rPr>
        <w:t xml:space="preserve">Integration and </w:t>
      </w:r>
      <w:ins w:id="201" w:author="Srishti" w:date="2025-11-02T14:36:00Z" w16du:dateUtc="2025-11-02T09:06:00Z">
        <w:r w:rsidR="004D7E08" w:rsidRPr="004D7E08">
          <w:rPr>
            <w:b/>
            <w:bCs/>
            <w:rPrChange w:id="202" w:author="Srishti" w:date="2025-11-02T14:36:00Z" w16du:dateUtc="2025-11-02T09:06:00Z">
              <w:rPr>
                <w:b w:val="0"/>
              </w:rPr>
            </w:rPrChange>
          </w:rPr>
          <w:t>d</w:t>
        </w:r>
      </w:ins>
      <w:del w:id="203" w:author="Srishti" w:date="2025-11-02T14:36:00Z" w16du:dateUtc="2025-11-02T09:06:00Z">
        <w:r w:rsidRPr="004D7E08" w:rsidDel="004D7E08">
          <w:rPr>
            <w:b/>
            <w:bCs/>
            <w:rPrChange w:id="204" w:author="Srishti" w:date="2025-11-02T14:36:00Z" w16du:dateUtc="2025-11-02T09:06:00Z">
              <w:rPr>
                <w:b w:val="0"/>
              </w:rPr>
            </w:rPrChange>
          </w:rPr>
          <w:delText>D</w:delText>
        </w:r>
      </w:del>
      <w:r w:rsidRPr="004D7E08">
        <w:rPr>
          <w:b/>
          <w:bCs/>
          <w:rPrChange w:id="205" w:author="Srishti" w:date="2025-11-02T14:36:00Z" w16du:dateUtc="2025-11-02T09:06:00Z">
            <w:rPr>
              <w:b w:val="0"/>
            </w:rPr>
          </w:rPrChange>
        </w:rPr>
        <w:t>eployment</w:t>
      </w:r>
      <w:ins w:id="206" w:author="Srishti" w:date="2025-11-02T14:30:00Z" w16du:dateUtc="2025-11-02T09:00:00Z">
        <w:r w:rsidR="004D7E08">
          <w:t xml:space="preserve">: </w:t>
        </w:r>
      </w:ins>
    </w:p>
    <w:p w14:paraId="789820D0" w14:textId="31EB3684" w:rsidR="00393E62" w:rsidRDefault="00C405FE" w:rsidP="004D7E08">
      <w:pPr>
        <w:pStyle w:val="NormalBPBHEB"/>
        <w:numPr>
          <w:ilvl w:val="0"/>
          <w:numId w:val="30"/>
        </w:numPr>
        <w:rPr>
          <w:ins w:id="207" w:author="Srishti" w:date="2025-11-02T14:36:00Z" w16du:dateUtc="2025-11-02T09:06:00Z"/>
        </w:rPr>
      </w:pPr>
      <w:r w:rsidRPr="00C405FE">
        <w:t xml:space="preserve">Integration and deployment involve embedding the pipeline into production environments. This step ensures that the pipeline interacts seamlessly with </w:t>
      </w:r>
      <w:ins w:id="208" w:author="Srishti" w:date="2025-11-02T14:36:00Z" w16du:dateUtc="2025-11-02T09:06:00Z">
        <w:r w:rsidR="004D7E08" w:rsidRPr="004D7E08">
          <w:rPr>
            <w:b/>
            <w:bCs/>
            <w:rPrChange w:id="209" w:author="Srishti" w:date="2025-11-02T14:36:00Z" w16du:dateUtc="2025-11-02T09:06:00Z">
              <w:rPr/>
            </w:rPrChange>
          </w:rPr>
          <w:t>application programming interfaces</w:t>
        </w:r>
        <w:r w:rsidR="004D7E08">
          <w:t xml:space="preserve"> (</w:t>
        </w:r>
      </w:ins>
      <w:r w:rsidRPr="004D7E08">
        <w:rPr>
          <w:b/>
          <w:bCs/>
          <w:rPrChange w:id="210" w:author="Srishti" w:date="2025-11-02T14:36:00Z" w16du:dateUtc="2025-11-02T09:06:00Z">
            <w:rPr/>
          </w:rPrChange>
        </w:rPr>
        <w:t>APIs</w:t>
      </w:r>
      <w:ins w:id="211" w:author="Srishti" w:date="2025-11-02T14:36:00Z" w16du:dateUtc="2025-11-02T09:06:00Z">
        <w:r w:rsidR="004D7E08">
          <w:t>)</w:t>
        </w:r>
      </w:ins>
      <w:r w:rsidRPr="00C405FE">
        <w:t xml:space="preserve">, databases, or other systems. Techniques such as containerization (e.g., using Docker) and cloud-based deployment </w:t>
      </w:r>
      <w:r w:rsidR="007B4681" w:rsidRPr="00C405FE">
        <w:t>help</w:t>
      </w:r>
      <w:r w:rsidRPr="00C405FE">
        <w:t xml:space="preserve"> scalability and reliability. For instance, a sentiment analysis pipeline </w:t>
      </w:r>
      <w:r w:rsidRPr="00C405FE">
        <w:lastRenderedPageBreak/>
        <w:t>deployed as an API might process thousands of user reviews in real-time, delivering actionable insights for businesses.</w:t>
      </w:r>
    </w:p>
    <w:p w14:paraId="23A52C43" w14:textId="77777777" w:rsidR="004D7E08" w:rsidRDefault="004D7E08">
      <w:pPr>
        <w:pStyle w:val="NormalBPBHEB"/>
        <w:pPrChange w:id="212" w:author="Srishti" w:date="2025-11-02T14:36:00Z" w16du:dateUtc="2025-11-02T09:06:00Z">
          <w:pPr>
            <w:pStyle w:val="P-Regular"/>
            <w:jc w:val="both"/>
          </w:pPr>
        </w:pPrChange>
      </w:pPr>
    </w:p>
    <w:p w14:paraId="7DAB45BD" w14:textId="79AA3768" w:rsidR="00A31CB1" w:rsidRPr="00991688" w:rsidRDefault="00A31CB1">
      <w:pPr>
        <w:pStyle w:val="Heading1BPBHEB"/>
        <w:pPrChange w:id="213" w:author="Srishti" w:date="2025-11-02T14:36:00Z" w16du:dateUtc="2025-11-02T09:06:00Z">
          <w:pPr>
            <w:pStyle w:val="H1-Section"/>
            <w:jc w:val="both"/>
          </w:pPr>
        </w:pPrChange>
      </w:pPr>
      <w:r w:rsidRPr="00991688">
        <w:t xml:space="preserve">Building and </w:t>
      </w:r>
      <w:ins w:id="214" w:author="Srishti" w:date="2025-11-02T14:36:00Z" w16du:dateUtc="2025-11-02T09:06:00Z">
        <w:r w:rsidR="004D7E08">
          <w:t>c</w:t>
        </w:r>
      </w:ins>
      <w:del w:id="215" w:author="Srishti" w:date="2025-11-02T14:36:00Z" w16du:dateUtc="2025-11-02T09:06:00Z">
        <w:r w:rsidRPr="00991688" w:rsidDel="004D7E08">
          <w:delText>C</w:delText>
        </w:r>
      </w:del>
      <w:r w:rsidRPr="00991688">
        <w:t xml:space="preserve">ustomizing NLP </w:t>
      </w:r>
      <w:ins w:id="216" w:author="Srishti" w:date="2025-11-02T14:36:00Z" w16du:dateUtc="2025-11-02T09:06:00Z">
        <w:r w:rsidR="004D7E08">
          <w:t>p</w:t>
        </w:r>
      </w:ins>
      <w:del w:id="217" w:author="Srishti" w:date="2025-11-02T14:36:00Z" w16du:dateUtc="2025-11-02T09:06:00Z">
        <w:r w:rsidRPr="00991688" w:rsidDel="004D7E08">
          <w:delText>P</w:delText>
        </w:r>
      </w:del>
      <w:r w:rsidRPr="00991688">
        <w:t>ipelines</w:t>
      </w:r>
    </w:p>
    <w:p w14:paraId="2E9F70FA" w14:textId="0DC247A9" w:rsidR="00A31CB1" w:rsidRDefault="00AD1DA4" w:rsidP="004D7E08">
      <w:pPr>
        <w:pStyle w:val="NormalBPBHEB"/>
        <w:rPr>
          <w:ins w:id="218" w:author="Srishti" w:date="2025-11-02T14:37:00Z" w16du:dateUtc="2025-11-02T09:07:00Z"/>
        </w:rPr>
      </w:pPr>
      <w:r>
        <w:t xml:space="preserve">Building and customizing NLP pipelines is a vital skill for developing efficient, task-specific language processing solutions. Pipelines </w:t>
      </w:r>
      <w:r w:rsidR="00263614">
        <w:t>offer a structured and modular approach, enabling the</w:t>
      </w:r>
      <w:r>
        <w:t xml:space="preserve"> adaptation and extension of existing frameworks to meet specific needs. Custom pipelines can be tailored to fit the details of different datasets, domains, or tasks, </w:t>
      </w:r>
      <w:del w:id="219" w:author="Srishti" w:date="2025-11-02T14:36:00Z" w16du:dateUtc="2025-11-02T09:06:00Z">
        <w:r w:rsidR="00263614" w:rsidDel="004D7E08">
          <w:delText>help</w:delText>
        </w:r>
        <w:r w:rsidDel="004D7E08">
          <w:delText xml:space="preserve"> </w:delText>
        </w:r>
      </w:del>
      <w:ins w:id="220" w:author="Srishti" w:date="2025-11-02T14:36:00Z" w16du:dateUtc="2025-11-02T09:06:00Z">
        <w:r w:rsidR="004D7E08">
          <w:t xml:space="preserve">helping </w:t>
        </w:r>
      </w:ins>
      <w:r>
        <w:t xml:space="preserve">developers design workflows that enhance both accuracy and efficiency. </w:t>
      </w:r>
      <w:r w:rsidR="00A31CB1" w:rsidRPr="00C405FE">
        <w:t>This adaptability has made pipelines indispensable in applications such as social media analysis, customer service automation, and more</w:t>
      </w:r>
      <w:ins w:id="221" w:author="Srishti" w:date="2025-11-02T14:37:00Z" w16du:dateUtc="2025-11-02T09:07:00Z">
        <w:r w:rsidR="004D7E08">
          <w:t xml:space="preserve"> [1].</w:t>
        </w:r>
      </w:ins>
      <w:del w:id="222" w:author="Srishti" w:date="2025-11-02T14:37:00Z" w16du:dateUtc="2025-11-02T09:07:00Z">
        <w:r w:rsidR="00A31CB1" w:rsidRPr="00C405FE" w:rsidDel="004D7E08">
          <w:delText xml:space="preserve"> </w:delText>
        </w:r>
      </w:del>
      <w:customXmlDelRangeStart w:id="223" w:author="Srishti" w:date="2025-11-02T14:37:00Z"/>
      <w:sdt>
        <w:sdtPr>
          <w:id w:val="-650066781"/>
          <w:citation/>
        </w:sdtPr>
        <w:sdtContent>
          <w:customXmlDelRangeEnd w:id="223"/>
          <w:del w:id="224" w:author="Srishti" w:date="2025-11-02T14:37:00Z" w16du:dateUtc="2025-11-02T09:07:00Z">
            <w:r w:rsidR="00A31CB1" w:rsidDel="004D7E08">
              <w:fldChar w:fldCharType="begin"/>
            </w:r>
            <w:r w:rsidR="00A31CB1" w:rsidDel="004D7E08">
              <w:delInstrText xml:space="preserve"> CITATION Wolf2020 \l 1033 </w:delInstrText>
            </w:r>
            <w:r w:rsidR="00A31CB1" w:rsidDel="004D7E08">
              <w:fldChar w:fldCharType="separate"/>
            </w:r>
            <w:r w:rsidR="004905A9" w:rsidRPr="004905A9" w:rsidDel="004D7E08">
              <w:rPr>
                <w:noProof/>
              </w:rPr>
              <w:delText>[1]</w:delText>
            </w:r>
            <w:r w:rsidR="00A31CB1" w:rsidDel="004D7E08">
              <w:fldChar w:fldCharType="end"/>
            </w:r>
          </w:del>
          <w:customXmlDelRangeStart w:id="225" w:author="Srishti" w:date="2025-11-02T14:37:00Z"/>
        </w:sdtContent>
      </w:sdt>
      <w:customXmlDelRangeEnd w:id="225"/>
      <w:del w:id="226" w:author="Srishti" w:date="2025-11-02T14:37:00Z" w16du:dateUtc="2025-11-02T09:07:00Z">
        <w:r w:rsidR="00A31CB1" w:rsidRPr="00C405FE" w:rsidDel="004D7E08">
          <w:delText>.</w:delText>
        </w:r>
      </w:del>
    </w:p>
    <w:p w14:paraId="581BAA6B" w14:textId="77777777" w:rsidR="004D7E08" w:rsidRDefault="004D7E08">
      <w:pPr>
        <w:pStyle w:val="NormalBPBHEB"/>
        <w:pPrChange w:id="227" w:author="Srishti" w:date="2025-11-02T14:37:00Z" w16du:dateUtc="2025-11-02T09:07:00Z">
          <w:pPr>
            <w:pStyle w:val="P-Regular"/>
            <w:jc w:val="both"/>
          </w:pPr>
        </w:pPrChange>
      </w:pPr>
    </w:p>
    <w:p w14:paraId="1DE19EA4" w14:textId="0B5235EF" w:rsidR="00A31CB1" w:rsidRPr="00991688" w:rsidRDefault="00A31CB1">
      <w:pPr>
        <w:pStyle w:val="Heading2BPBHEB"/>
        <w:pPrChange w:id="228" w:author="Srishti" w:date="2025-11-02T14:37:00Z" w16du:dateUtc="2025-11-02T09:07:00Z">
          <w:pPr>
            <w:pStyle w:val="H2-Heading"/>
            <w:jc w:val="both"/>
          </w:pPr>
        </w:pPrChange>
      </w:pPr>
      <w:r w:rsidRPr="00991688">
        <w:t xml:space="preserve">Creating </w:t>
      </w:r>
      <w:ins w:id="229" w:author="Srishti" w:date="2025-11-02T14:37:00Z" w16du:dateUtc="2025-11-02T09:07:00Z">
        <w:r w:rsidR="004D7E08">
          <w:t>c</w:t>
        </w:r>
      </w:ins>
      <w:del w:id="230" w:author="Srishti" w:date="2025-11-02T14:37:00Z" w16du:dateUtc="2025-11-02T09:07:00Z">
        <w:r w:rsidRPr="00991688" w:rsidDel="004D7E08">
          <w:delText>C</w:delText>
        </w:r>
      </w:del>
      <w:r w:rsidRPr="00991688">
        <w:t xml:space="preserve">ustom </w:t>
      </w:r>
      <w:ins w:id="231" w:author="Srishti" w:date="2025-11-02T14:37:00Z" w16du:dateUtc="2025-11-02T09:07:00Z">
        <w:r w:rsidR="004D7E08">
          <w:t>p</w:t>
        </w:r>
      </w:ins>
      <w:del w:id="232" w:author="Srishti" w:date="2025-11-02T14:37:00Z" w16du:dateUtc="2025-11-02T09:07:00Z">
        <w:r w:rsidRPr="00991688" w:rsidDel="004D7E08">
          <w:delText>P</w:delText>
        </w:r>
      </w:del>
      <w:r w:rsidRPr="00991688">
        <w:t>ipelines</w:t>
      </w:r>
    </w:p>
    <w:p w14:paraId="0EE7C9F3" w14:textId="0760F9BB" w:rsidR="00A31CB1" w:rsidRDefault="00A31CB1">
      <w:pPr>
        <w:pStyle w:val="NormalBPBHEB"/>
        <w:rPr>
          <w:b/>
          <w:bCs/>
        </w:rPr>
        <w:pPrChange w:id="233" w:author="Srishti" w:date="2025-11-02T14:37:00Z" w16du:dateUtc="2025-11-02T09:07:00Z">
          <w:pPr>
            <w:pStyle w:val="P-Regular"/>
            <w:jc w:val="both"/>
          </w:pPr>
        </w:pPrChange>
      </w:pPr>
      <w:r w:rsidRPr="00010484">
        <w:t>Custom pipelines are designed to cater to specialized NLP tasks, offering flexibility for applications like analyzing informal language on social media or processing domain-specific texts. For instance, a pipeline for analyzing tweets might include preprocessing steps to manage unique Twitter elements such as hashtags, emojis, and slang. These pipelines allow developers to focus on solving specific problems without being constrained by the general-purpose nature of prebuilt solutions.</w:t>
      </w:r>
    </w:p>
    <w:p w14:paraId="7E41D45C" w14:textId="0CE050FE" w:rsidR="006603A9" w:rsidRDefault="006603A9">
      <w:pPr>
        <w:pStyle w:val="NormalBPBHEB"/>
        <w:pPrChange w:id="234" w:author="Srishti" w:date="2025-11-02T14:37:00Z" w16du:dateUtc="2025-11-02T09:07:00Z">
          <w:pPr>
            <w:pStyle w:val="P-Regular"/>
            <w:jc w:val="both"/>
          </w:pPr>
        </w:pPrChange>
      </w:pPr>
      <w:r w:rsidRPr="004D7E08">
        <w:rPr>
          <w:i/>
          <w:iCs/>
          <w:rPrChange w:id="235" w:author="Srishti" w:date="2025-11-02T14:37:00Z" w16du:dateUtc="2025-11-02T09:07:00Z">
            <w:rPr/>
          </w:rPrChange>
        </w:rPr>
        <w:t>Figure 6.1</w:t>
      </w:r>
      <w:r w:rsidRPr="006603A9">
        <w:t xml:space="preserve"> illustrates the modular architecture of a typical NLP pipeline in Hugging Face Diffusers, from raw text input to final deployment</w:t>
      </w:r>
      <w:ins w:id="236" w:author="Srishti" w:date="2025-11-02T14:39:00Z" w16du:dateUtc="2025-11-02T09:09:00Z">
        <w:r w:rsidR="004D7E08">
          <w:t xml:space="preserve">, and </w:t>
        </w:r>
        <w:commentRangeStart w:id="237"/>
        <w:r w:rsidR="004D7E08">
          <w:t>t</w:t>
        </w:r>
        <w:r w:rsidR="004D7E08" w:rsidRPr="007772EF">
          <w:t>he process spans from data preprocessing and tokenization through modeling, post-processing, and real-world deployment.</w:t>
        </w:r>
      </w:ins>
      <w:ins w:id="238" w:author="Srishti" w:date="2025-11-02T14:37:00Z" w16du:dateUtc="2025-11-02T09:07:00Z">
        <w:r w:rsidR="004D7E08">
          <w:t>:</w:t>
        </w:r>
      </w:ins>
      <w:commentRangeEnd w:id="237"/>
      <w:ins w:id="239" w:author="Srishti" w:date="2025-11-02T14:40:00Z" w16du:dateUtc="2025-11-02T09:10:00Z">
        <w:r w:rsidR="001352DC">
          <w:rPr>
            <w:rStyle w:val="CommentReference"/>
            <w:rFonts w:ascii="Arial" w:eastAsia="Arial" w:hAnsi="Arial" w:cs="Arial"/>
          </w:rPr>
          <w:commentReference w:id="237"/>
        </w:r>
      </w:ins>
      <w:del w:id="240" w:author="Srishti" w:date="2025-11-02T14:37:00Z" w16du:dateUtc="2025-11-02T09:07:00Z">
        <w:r w:rsidRPr="006603A9" w:rsidDel="004D7E08">
          <w:delText>.</w:delText>
        </w:r>
      </w:del>
    </w:p>
    <w:p w14:paraId="6D28BE02" w14:textId="77777777" w:rsidR="008C2686" w:rsidRDefault="00FA05F2">
      <w:pPr>
        <w:pStyle w:val="FigureBPBHEB"/>
        <w:pPrChange w:id="241" w:author="Srishti" w:date="2025-11-02T14:38:00Z" w16du:dateUtc="2025-11-02T09:08:00Z">
          <w:pPr>
            <w:pStyle w:val="P-Regular"/>
            <w:keepNext/>
            <w:jc w:val="center"/>
          </w:pPr>
        </w:pPrChange>
      </w:pPr>
      <w:r>
        <w:rPr>
          <w:noProof/>
        </w:rPr>
        <w:lastRenderedPageBreak/>
        <w:drawing>
          <wp:inline distT="0" distB="0" distL="0" distR="0" wp14:anchorId="30AE3147" wp14:editId="156DDBFB">
            <wp:extent cx="2688020" cy="4031844"/>
            <wp:effectExtent l="0" t="0" r="0" b="6985"/>
            <wp:docPr id="1895011075" name="Picture 4"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1075" name="Picture 4" descr="A diagram of a data processing process&#10;&#10;AI-generated content may be incorrect."/>
                    <pic:cNvPicPr/>
                  </pic:nvPicPr>
                  <pic:blipFill>
                    <a:blip r:embed="rId15"/>
                    <a:stretch>
                      <a:fillRect/>
                    </a:stretch>
                  </pic:blipFill>
                  <pic:spPr>
                    <a:xfrm>
                      <a:off x="0" y="0"/>
                      <a:ext cx="2699016" cy="4048338"/>
                    </a:xfrm>
                    <a:prstGeom prst="rect">
                      <a:avLst/>
                    </a:prstGeom>
                  </pic:spPr>
                </pic:pic>
              </a:graphicData>
            </a:graphic>
          </wp:inline>
        </w:drawing>
      </w:r>
    </w:p>
    <w:p w14:paraId="7EEE6A74" w14:textId="77777777" w:rsidR="004D7E08" w:rsidRDefault="008C2686" w:rsidP="004D7E08">
      <w:pPr>
        <w:pStyle w:val="FigureCaptionBPBHEB"/>
        <w:rPr>
          <w:ins w:id="242" w:author="Srishti" w:date="2025-11-02T14:38:00Z" w16du:dateUtc="2025-11-02T09:08:00Z"/>
        </w:rPr>
      </w:pPr>
      <w:r w:rsidRPr="004D7E08">
        <w:rPr>
          <w:b/>
          <w:bCs w:val="0"/>
          <w:rPrChange w:id="243" w:author="Srishti" w:date="2025-11-02T14:38:00Z" w16du:dateUtc="2025-11-02T09:08:00Z">
            <w:rPr/>
          </w:rPrChange>
        </w:rPr>
        <w:t>Figure 6.</w:t>
      </w:r>
      <w:ins w:id="244" w:author="Srishti" w:date="2025-11-02T14:38:00Z" w16du:dateUtc="2025-11-02T09:08:00Z">
        <w:r w:rsidR="004D7E08">
          <w:rPr>
            <w:b/>
            <w:bCs w:val="0"/>
          </w:rPr>
          <w:t>1</w:t>
        </w:r>
      </w:ins>
      <w:del w:id="245" w:author="Srishti" w:date="2025-11-02T14:38:00Z" w16du:dateUtc="2025-11-02T09:08:00Z">
        <w:r w:rsidRPr="004D7E08" w:rsidDel="004D7E08">
          <w:rPr>
            <w:b/>
            <w:bCs w:val="0"/>
            <w:rPrChange w:id="246" w:author="Srishti" w:date="2025-11-02T14:38:00Z" w16du:dateUtc="2025-11-02T09:08:00Z">
              <w:rPr/>
            </w:rPrChange>
          </w:rPr>
          <w:fldChar w:fldCharType="begin"/>
        </w:r>
        <w:r w:rsidRPr="004D7E08" w:rsidDel="004D7E08">
          <w:rPr>
            <w:b/>
            <w:bCs w:val="0"/>
            <w:rPrChange w:id="247" w:author="Srishti" w:date="2025-11-02T14:38:00Z" w16du:dateUtc="2025-11-02T09:08:00Z">
              <w:rPr/>
            </w:rPrChange>
          </w:rPr>
          <w:delInstrText xml:space="preserve"> SEQ Figure_6. \* ARABIC </w:delInstrText>
        </w:r>
        <w:r w:rsidRPr="004D7E08" w:rsidDel="004D7E08">
          <w:rPr>
            <w:b/>
            <w:bCs w:val="0"/>
            <w:rPrChange w:id="248" w:author="Srishti" w:date="2025-11-02T14:38:00Z" w16du:dateUtc="2025-11-02T09:08:00Z">
              <w:rPr/>
            </w:rPrChange>
          </w:rPr>
          <w:fldChar w:fldCharType="separate"/>
        </w:r>
        <w:r w:rsidR="007C279C" w:rsidRPr="004D7E08" w:rsidDel="004D7E08">
          <w:rPr>
            <w:b/>
            <w:bCs w:val="0"/>
            <w:noProof/>
            <w:rPrChange w:id="249" w:author="Srishti" w:date="2025-11-02T14:38:00Z" w16du:dateUtc="2025-11-02T09:08:00Z">
              <w:rPr>
                <w:noProof/>
              </w:rPr>
            </w:rPrChange>
          </w:rPr>
          <w:delText>1</w:delText>
        </w:r>
        <w:r w:rsidRPr="004D7E08" w:rsidDel="004D7E08">
          <w:rPr>
            <w:b/>
            <w:bCs w:val="0"/>
            <w:rPrChange w:id="250" w:author="Srishti" w:date="2025-11-02T14:38:00Z" w16du:dateUtc="2025-11-02T09:08:00Z">
              <w:rPr/>
            </w:rPrChange>
          </w:rPr>
          <w:fldChar w:fldCharType="end"/>
        </w:r>
      </w:del>
      <w:ins w:id="251" w:author="Srishti" w:date="2025-11-02T14:38:00Z" w16du:dateUtc="2025-11-02T09:08:00Z">
        <w:r w:rsidR="004D7E08">
          <w:t xml:space="preserve">: </w:t>
        </w:r>
      </w:ins>
      <w:del w:id="252" w:author="Srishti" w:date="2025-11-02T14:38:00Z" w16du:dateUtc="2025-11-02T09:08:00Z">
        <w:r w:rsidDel="004D7E08">
          <w:delText xml:space="preserve"> - </w:delText>
        </w:r>
      </w:del>
      <w:r w:rsidRPr="007772EF">
        <w:t>Core stages of an NLP pipeline using Hugging Face Diffusers</w:t>
      </w:r>
    </w:p>
    <w:p w14:paraId="7CB44304" w14:textId="4631D35F" w:rsidR="00637168" w:rsidRDefault="008C2686">
      <w:pPr>
        <w:pStyle w:val="NormalBPBHEB"/>
        <w:pPrChange w:id="253" w:author="Srishti" w:date="2025-11-02T14:38:00Z" w16du:dateUtc="2025-11-02T09:08:00Z">
          <w:pPr>
            <w:pStyle w:val="Caption"/>
            <w:jc w:val="both"/>
          </w:pPr>
        </w:pPrChange>
      </w:pPr>
      <w:del w:id="254" w:author="Srishti" w:date="2025-11-02T14:38:00Z" w16du:dateUtc="2025-11-02T09:08:00Z">
        <w:r w:rsidRPr="007772EF" w:rsidDel="004D7E08">
          <w:delText xml:space="preserve">. </w:delText>
        </w:r>
      </w:del>
      <w:del w:id="255" w:author="Srishti" w:date="2025-11-02T14:39:00Z" w16du:dateUtc="2025-11-02T09:09:00Z">
        <w:r w:rsidRPr="007772EF" w:rsidDel="004D7E08">
          <w:delText>The process spans from data preprocessing and tokenization through modeling, post-processing, and real-world deployment.</w:delText>
        </w:r>
      </w:del>
    </w:p>
    <w:p w14:paraId="6E2F6F4B" w14:textId="13B20CDB" w:rsidR="00991688" w:rsidRPr="00991688" w:rsidRDefault="00991688">
      <w:pPr>
        <w:pStyle w:val="Heading2BPBHEB"/>
        <w:pPrChange w:id="256" w:author="Srishti" w:date="2025-11-02T14:41:00Z" w16du:dateUtc="2025-11-02T09:11:00Z">
          <w:pPr>
            <w:pStyle w:val="H2-Heading"/>
          </w:pPr>
        </w:pPrChange>
      </w:pPr>
      <w:r w:rsidRPr="00991688">
        <w:t xml:space="preserve">Integrating </w:t>
      </w:r>
      <w:ins w:id="257" w:author="Srishti" w:date="2025-11-02T14:41:00Z" w16du:dateUtc="2025-11-02T09:11:00Z">
        <w:r w:rsidR="001352DC">
          <w:t>m</w:t>
        </w:r>
      </w:ins>
      <w:del w:id="258" w:author="Srishti" w:date="2025-11-02T14:41:00Z" w16du:dateUtc="2025-11-02T09:11:00Z">
        <w:r w:rsidRPr="00991688" w:rsidDel="001352DC">
          <w:delText>M</w:delText>
        </w:r>
      </w:del>
      <w:r w:rsidRPr="00991688">
        <w:t xml:space="preserve">ultiple NLP </w:t>
      </w:r>
      <w:ins w:id="259" w:author="Srishti" w:date="2025-11-02T14:41:00Z" w16du:dateUtc="2025-11-02T09:11:00Z">
        <w:r w:rsidR="001352DC">
          <w:t>t</w:t>
        </w:r>
      </w:ins>
      <w:del w:id="260" w:author="Srishti" w:date="2025-11-02T14:41:00Z" w16du:dateUtc="2025-11-02T09:11:00Z">
        <w:r w:rsidRPr="00991688" w:rsidDel="001352DC">
          <w:delText>T</w:delText>
        </w:r>
      </w:del>
      <w:r w:rsidRPr="00991688">
        <w:t>asks</w:t>
      </w:r>
    </w:p>
    <w:p w14:paraId="2CCD9180" w14:textId="511521BD" w:rsidR="00991688" w:rsidRPr="00991688" w:rsidRDefault="002945F2">
      <w:pPr>
        <w:pStyle w:val="NormalBPBHEB"/>
        <w:pPrChange w:id="261" w:author="Srishti" w:date="2025-11-02T14:41:00Z" w16du:dateUtc="2025-11-02T09:11:00Z">
          <w:pPr>
            <w:pStyle w:val="P-Regular"/>
            <w:jc w:val="both"/>
          </w:pPr>
        </w:pPrChange>
      </w:pPr>
      <w:r>
        <w:t xml:space="preserve">Modern NLP challenges often involve combining multiple tasks into a single pipeline. Merging tasks </w:t>
      </w:r>
      <w:r w:rsidR="00717619">
        <w:t>such as sentiment analysis, entity recognition, and text classification enables a more comprehensive</w:t>
      </w:r>
      <w:r>
        <w:t xml:space="preserve"> understanding of text. For example, in customer service, a pipeline might </w:t>
      </w:r>
      <w:r w:rsidR="00717619">
        <w:t>decide</w:t>
      </w:r>
      <w:r>
        <w:t xml:space="preserve"> the sentiment of a customer's query, extract entities such as product names, and classify the topic to direct the query to the proper support agent. This multi-task approach improves the pipeline's ability to manage complex, real-world situations effectively.</w:t>
      </w:r>
    </w:p>
    <w:p w14:paraId="65539BB6" w14:textId="77777777" w:rsidR="00991688" w:rsidRDefault="00991688">
      <w:pPr>
        <w:pStyle w:val="NormalBPBHEB"/>
        <w:pPrChange w:id="262" w:author="Srishti" w:date="2025-11-02T14:41:00Z" w16du:dateUtc="2025-11-02T09:11:00Z">
          <w:pPr>
            <w:pStyle w:val="P-Regular"/>
            <w:jc w:val="both"/>
          </w:pPr>
        </w:pPrChange>
      </w:pPr>
      <w:r w:rsidRPr="00991688">
        <w:rPr>
          <w:b/>
          <w:bCs/>
        </w:rPr>
        <w:t>Example</w:t>
      </w:r>
      <w:r w:rsidRPr="001352DC">
        <w:rPr>
          <w:rPrChange w:id="263" w:author="Srishti" w:date="2025-11-02T14:41:00Z" w16du:dateUtc="2025-11-02T09:11:00Z">
            <w:rPr>
              <w:b/>
              <w:bCs/>
            </w:rPr>
          </w:rPrChange>
        </w:rPr>
        <w:t>:</w:t>
      </w:r>
      <w:r w:rsidRPr="001352DC">
        <w:t xml:space="preserve"> </w:t>
      </w:r>
      <w:r w:rsidRPr="00991688">
        <w:t>A pipeline integrating sentiment analysis and named entity recognition.</w:t>
      </w:r>
    </w:p>
    <w:p w14:paraId="53898882" w14:textId="2ED84FDE" w:rsidR="00991688" w:rsidRPr="00991688" w:rsidRDefault="00010484">
      <w:pPr>
        <w:pStyle w:val="NormalBPBHEB"/>
        <w:pPrChange w:id="264" w:author="Srishti" w:date="2025-11-02T14:41:00Z" w16du:dateUtc="2025-11-02T09:11:00Z">
          <w:pPr>
            <w:pStyle w:val="P-Regular"/>
            <w:jc w:val="both"/>
          </w:pPr>
        </w:pPrChange>
      </w:pPr>
      <w:r w:rsidRPr="00010484">
        <w:t xml:space="preserve">The following code snippet </w:t>
      </w:r>
      <w:r w:rsidR="007B4681" w:rsidRPr="00010484">
        <w:t>proves</w:t>
      </w:r>
      <w:r w:rsidRPr="00010484">
        <w:t xml:space="preserve"> how to integrate sentiment analysis and </w:t>
      </w:r>
      <w:r w:rsidRPr="001352DC">
        <w:rPr>
          <w:b/>
          <w:bCs/>
          <w:rPrChange w:id="265" w:author="Srishti" w:date="2025-11-02T14:41:00Z" w16du:dateUtc="2025-11-02T09:11:00Z">
            <w:rPr/>
          </w:rPrChange>
        </w:rPr>
        <w:t>named entity recognition</w:t>
      </w:r>
      <w:r w:rsidRPr="00010484">
        <w:t xml:space="preserve"> (</w:t>
      </w:r>
      <w:r w:rsidRPr="001352DC">
        <w:rPr>
          <w:b/>
          <w:bCs/>
          <w:rPrChange w:id="266" w:author="Srishti" w:date="2025-11-02T14:41:00Z" w16du:dateUtc="2025-11-02T09:11:00Z">
            <w:rPr/>
          </w:rPrChange>
        </w:rPr>
        <w:t>NER</w:t>
      </w:r>
      <w:r w:rsidRPr="00010484">
        <w:t xml:space="preserve">) within a single workflow. This example </w:t>
      </w:r>
      <w:r w:rsidR="00232DCF">
        <w:t>uses</w:t>
      </w:r>
      <w:r w:rsidR="00717619">
        <w:t xml:space="preserve"> the Hugging Face </w:t>
      </w:r>
      <w:r w:rsidR="00717619" w:rsidRPr="001352DC">
        <w:rPr>
          <w:rStyle w:val="CodeinTextBPBHEBChar"/>
          <w:rPrChange w:id="267" w:author="Srishti" w:date="2025-11-02T14:41:00Z" w16du:dateUtc="2025-11-02T09:11:00Z">
            <w:rPr>
              <w:rStyle w:val="P-Code"/>
            </w:rPr>
          </w:rPrChange>
        </w:rPr>
        <w:t>pipeline</w:t>
      </w:r>
      <w:r w:rsidR="00717619" w:rsidRPr="001352DC">
        <w:rPr>
          <w:rStyle w:val="CodeinTextBPBHEBChar"/>
          <w:rPrChange w:id="268" w:author="Srishti" w:date="2025-11-02T14:41:00Z" w16du:dateUtc="2025-11-02T09:11:00Z">
            <w:rPr/>
          </w:rPrChange>
        </w:rPr>
        <w:t xml:space="preserve"> </w:t>
      </w:r>
      <w:r w:rsidR="00717619">
        <w:t>class to create an efficient and</w:t>
      </w:r>
      <w:r w:rsidRPr="00010484">
        <w:t xml:space="preserve"> reusable framework for analyzing text.</w:t>
      </w:r>
      <w:del w:id="269" w:author="Srishti" w:date="2025-11-02T14:41:00Z" w16du:dateUtc="2025-11-02T09:11:00Z">
        <w:r w:rsidR="00991688" w:rsidRPr="00991688" w:rsidDel="001352DC">
          <w:delText> </w:delText>
        </w:r>
      </w:del>
    </w:p>
    <w:p w14:paraId="5E46B293" w14:textId="31D95DDC" w:rsidR="00991688" w:rsidRPr="001352DC" w:rsidRDefault="00010484" w:rsidP="00010484">
      <w:pPr>
        <w:pStyle w:val="SC-Source"/>
        <w:rPr>
          <w:rFonts w:ascii="Consolas" w:hAnsi="Consolas"/>
          <w:sz w:val="20"/>
          <w:szCs w:val="20"/>
          <w:rPrChange w:id="270" w:author="Srishti" w:date="2025-11-02T14:41:00Z" w16du:dateUtc="2025-11-02T09:11:00Z">
            <w:rPr/>
          </w:rPrChange>
        </w:rPr>
      </w:pPr>
      <w:r w:rsidRPr="001352DC">
        <w:rPr>
          <w:rFonts w:ascii="Consolas" w:hAnsi="Consolas"/>
          <w:sz w:val="20"/>
          <w:szCs w:val="20"/>
          <w:rPrChange w:id="271" w:author="Srishti" w:date="2025-11-02T14:41:00Z" w16du:dateUtc="2025-11-02T09:11:00Z">
            <w:rPr/>
          </w:rPrChange>
        </w:rPr>
        <w:t>`</w:t>
      </w:r>
      <w:r w:rsidR="00991688" w:rsidRPr="001352DC">
        <w:rPr>
          <w:rFonts w:ascii="Consolas" w:hAnsi="Consolas"/>
          <w:sz w:val="20"/>
          <w:szCs w:val="20"/>
          <w:rPrChange w:id="272" w:author="Srishti" w:date="2025-11-02T14:41:00Z" w16du:dateUtc="2025-11-02T09:11:00Z">
            <w:rPr/>
          </w:rPrChange>
        </w:rPr>
        <w:t>python</w:t>
      </w:r>
    </w:p>
    <w:p w14:paraId="593D98F4" w14:textId="60FAED67" w:rsidR="00991688" w:rsidRPr="001352DC" w:rsidRDefault="00991688" w:rsidP="00010484">
      <w:pPr>
        <w:pStyle w:val="SC-Source"/>
        <w:rPr>
          <w:rFonts w:ascii="Consolas" w:hAnsi="Consolas"/>
          <w:sz w:val="20"/>
          <w:szCs w:val="20"/>
          <w:rPrChange w:id="273" w:author="Srishti" w:date="2025-11-02T14:41:00Z" w16du:dateUtc="2025-11-02T09:11:00Z">
            <w:rPr/>
          </w:rPrChange>
        </w:rPr>
      </w:pPr>
    </w:p>
    <w:p w14:paraId="2B21A388" w14:textId="77777777" w:rsidR="00991688" w:rsidRPr="001352DC" w:rsidRDefault="00991688" w:rsidP="00010484">
      <w:pPr>
        <w:pStyle w:val="SC-Source"/>
        <w:rPr>
          <w:rFonts w:ascii="Consolas" w:hAnsi="Consolas"/>
          <w:sz w:val="20"/>
          <w:szCs w:val="20"/>
          <w:rPrChange w:id="274" w:author="Srishti" w:date="2025-11-02T14:41:00Z" w16du:dateUtc="2025-11-02T09:11:00Z">
            <w:rPr/>
          </w:rPrChange>
        </w:rPr>
      </w:pPr>
      <w:r w:rsidRPr="001352DC">
        <w:rPr>
          <w:rFonts w:ascii="Consolas" w:hAnsi="Consolas"/>
          <w:sz w:val="20"/>
          <w:szCs w:val="20"/>
          <w:rPrChange w:id="275" w:author="Srishti" w:date="2025-11-02T14:41:00Z" w16du:dateUtc="2025-11-02T09:11:00Z">
            <w:rPr/>
          </w:rPrChange>
        </w:rPr>
        <w:t>from transformers import pipeline</w:t>
      </w:r>
    </w:p>
    <w:p w14:paraId="47FFBE52" w14:textId="77777777" w:rsidR="00010484" w:rsidRPr="001352DC" w:rsidRDefault="00010484" w:rsidP="00010484">
      <w:pPr>
        <w:pStyle w:val="SC-Source"/>
        <w:rPr>
          <w:rFonts w:ascii="Consolas" w:hAnsi="Consolas"/>
          <w:sz w:val="20"/>
          <w:szCs w:val="20"/>
          <w:rPrChange w:id="276" w:author="Srishti" w:date="2025-11-02T14:41:00Z" w16du:dateUtc="2025-11-02T09:11:00Z">
            <w:rPr/>
          </w:rPrChange>
        </w:rPr>
      </w:pPr>
    </w:p>
    <w:p w14:paraId="448B588B" w14:textId="77777777" w:rsidR="00991688" w:rsidRPr="001352DC" w:rsidRDefault="00991688" w:rsidP="00010484">
      <w:pPr>
        <w:pStyle w:val="SC-Source"/>
        <w:rPr>
          <w:rFonts w:ascii="Consolas" w:hAnsi="Consolas"/>
          <w:sz w:val="20"/>
          <w:szCs w:val="20"/>
          <w:rPrChange w:id="277" w:author="Srishti" w:date="2025-11-02T14:41:00Z" w16du:dateUtc="2025-11-02T09:11:00Z">
            <w:rPr/>
          </w:rPrChange>
        </w:rPr>
      </w:pPr>
      <w:r w:rsidRPr="001352DC">
        <w:rPr>
          <w:rFonts w:ascii="Consolas" w:hAnsi="Consolas"/>
          <w:sz w:val="20"/>
          <w:szCs w:val="20"/>
          <w:rPrChange w:id="278" w:author="Srishti" w:date="2025-11-02T14:41:00Z" w16du:dateUtc="2025-11-02T09:11:00Z">
            <w:rPr/>
          </w:rPrChange>
        </w:rPr>
        <w:lastRenderedPageBreak/>
        <w:t># Load pre-trained pipelines</w:t>
      </w:r>
      <w:r w:rsidRPr="001352DC">
        <w:rPr>
          <w:rFonts w:ascii="Consolas" w:hAnsi="Consolas"/>
          <w:sz w:val="20"/>
          <w:szCs w:val="20"/>
          <w:rPrChange w:id="279" w:author="Srishti" w:date="2025-11-02T14:41:00Z" w16du:dateUtc="2025-11-02T09:11:00Z">
            <w:rPr/>
          </w:rPrChange>
        </w:rPr>
        <w:br/>
        <w:t>sentiment_pipeline = pipeline("sentiment-analysis")</w:t>
      </w:r>
      <w:r w:rsidRPr="001352DC">
        <w:rPr>
          <w:rFonts w:ascii="Consolas" w:hAnsi="Consolas"/>
          <w:sz w:val="20"/>
          <w:szCs w:val="20"/>
          <w:rPrChange w:id="280" w:author="Srishti" w:date="2025-11-02T14:41:00Z" w16du:dateUtc="2025-11-02T09:11:00Z">
            <w:rPr/>
          </w:rPrChange>
        </w:rPr>
        <w:br/>
        <w:t>ner_pipeline = pipeline("ner")</w:t>
      </w:r>
    </w:p>
    <w:p w14:paraId="4A5F3692" w14:textId="77777777" w:rsidR="00010484" w:rsidRPr="001352DC" w:rsidRDefault="00010484" w:rsidP="00010484">
      <w:pPr>
        <w:pStyle w:val="SC-Source"/>
        <w:rPr>
          <w:rFonts w:ascii="Consolas" w:hAnsi="Consolas"/>
          <w:sz w:val="20"/>
          <w:szCs w:val="20"/>
          <w:rPrChange w:id="281" w:author="Srishti" w:date="2025-11-02T14:41:00Z" w16du:dateUtc="2025-11-02T09:11:00Z">
            <w:rPr/>
          </w:rPrChange>
        </w:rPr>
      </w:pPr>
    </w:p>
    <w:p w14:paraId="30D0B8EB" w14:textId="77777777" w:rsidR="00991688" w:rsidRPr="001352DC" w:rsidRDefault="00991688" w:rsidP="00010484">
      <w:pPr>
        <w:pStyle w:val="SC-Source"/>
        <w:rPr>
          <w:rFonts w:ascii="Consolas" w:hAnsi="Consolas"/>
          <w:sz w:val="20"/>
          <w:szCs w:val="20"/>
          <w:rPrChange w:id="282" w:author="Srishti" w:date="2025-11-02T14:41:00Z" w16du:dateUtc="2025-11-02T09:11:00Z">
            <w:rPr/>
          </w:rPrChange>
        </w:rPr>
      </w:pPr>
      <w:r w:rsidRPr="001352DC">
        <w:rPr>
          <w:rFonts w:ascii="Consolas" w:hAnsi="Consolas"/>
          <w:sz w:val="20"/>
          <w:szCs w:val="20"/>
          <w:rPrChange w:id="283" w:author="Srishti" w:date="2025-11-02T14:41:00Z" w16du:dateUtc="2025-11-02T09:11:00Z">
            <w:rPr/>
          </w:rPrChange>
        </w:rPr>
        <w:t># Sample text</w:t>
      </w:r>
      <w:r w:rsidRPr="001352DC">
        <w:rPr>
          <w:rFonts w:ascii="Consolas" w:hAnsi="Consolas"/>
          <w:sz w:val="20"/>
          <w:szCs w:val="20"/>
          <w:rPrChange w:id="284" w:author="Srishti" w:date="2025-11-02T14:41:00Z" w16du:dateUtc="2025-11-02T09:11:00Z">
            <w:rPr/>
          </w:rPrChange>
        </w:rPr>
        <w:br/>
        <w:t>text = "Hugging Face tools are innovative and used at Zinnia AI."</w:t>
      </w:r>
    </w:p>
    <w:p w14:paraId="178EC6D8" w14:textId="77777777" w:rsidR="00010484" w:rsidRPr="001352DC" w:rsidRDefault="00010484" w:rsidP="00010484">
      <w:pPr>
        <w:pStyle w:val="SC-Source"/>
        <w:rPr>
          <w:rFonts w:ascii="Consolas" w:hAnsi="Consolas"/>
          <w:sz w:val="20"/>
          <w:szCs w:val="20"/>
          <w:rPrChange w:id="285" w:author="Srishti" w:date="2025-11-02T14:41:00Z" w16du:dateUtc="2025-11-02T09:11:00Z">
            <w:rPr/>
          </w:rPrChange>
        </w:rPr>
      </w:pPr>
    </w:p>
    <w:p w14:paraId="5252E2D7" w14:textId="77777777" w:rsidR="00991688" w:rsidRPr="001352DC" w:rsidRDefault="00991688" w:rsidP="00010484">
      <w:pPr>
        <w:pStyle w:val="SC-Source"/>
        <w:rPr>
          <w:rFonts w:ascii="Consolas" w:hAnsi="Consolas"/>
          <w:sz w:val="20"/>
          <w:szCs w:val="20"/>
          <w:rPrChange w:id="286" w:author="Srishti" w:date="2025-11-02T14:41:00Z" w16du:dateUtc="2025-11-02T09:11:00Z">
            <w:rPr/>
          </w:rPrChange>
        </w:rPr>
      </w:pPr>
      <w:r w:rsidRPr="001352DC">
        <w:rPr>
          <w:rFonts w:ascii="Consolas" w:hAnsi="Consolas"/>
          <w:sz w:val="20"/>
          <w:szCs w:val="20"/>
          <w:rPrChange w:id="287" w:author="Srishti" w:date="2025-11-02T14:41:00Z" w16du:dateUtc="2025-11-02T09:11:00Z">
            <w:rPr/>
          </w:rPrChange>
        </w:rPr>
        <w:t># Perform sentiment analysis and entity recognition</w:t>
      </w:r>
      <w:r w:rsidRPr="001352DC">
        <w:rPr>
          <w:rFonts w:ascii="Consolas" w:hAnsi="Consolas"/>
          <w:sz w:val="20"/>
          <w:szCs w:val="20"/>
          <w:rPrChange w:id="288" w:author="Srishti" w:date="2025-11-02T14:41:00Z" w16du:dateUtc="2025-11-02T09:11:00Z">
            <w:rPr/>
          </w:rPrChange>
        </w:rPr>
        <w:br/>
        <w:t>sentiment = sentiment_pipeline(text)</w:t>
      </w:r>
      <w:r w:rsidRPr="001352DC">
        <w:rPr>
          <w:rFonts w:ascii="Consolas" w:hAnsi="Consolas"/>
          <w:sz w:val="20"/>
          <w:szCs w:val="20"/>
          <w:rPrChange w:id="289" w:author="Srishti" w:date="2025-11-02T14:41:00Z" w16du:dateUtc="2025-11-02T09:11:00Z">
            <w:rPr/>
          </w:rPrChange>
        </w:rPr>
        <w:br/>
        <w:t>entities = ner_pipeline(text)</w:t>
      </w:r>
    </w:p>
    <w:p w14:paraId="50D53948" w14:textId="77777777" w:rsidR="00991688" w:rsidRPr="001352DC" w:rsidRDefault="00991688" w:rsidP="00010484">
      <w:pPr>
        <w:pStyle w:val="SC-Source"/>
        <w:rPr>
          <w:rFonts w:ascii="Consolas" w:hAnsi="Consolas"/>
          <w:sz w:val="20"/>
          <w:szCs w:val="20"/>
          <w:rPrChange w:id="290" w:author="Srishti" w:date="2025-11-02T14:41:00Z" w16du:dateUtc="2025-11-02T09:11:00Z">
            <w:rPr/>
          </w:rPrChange>
        </w:rPr>
      </w:pPr>
      <w:r w:rsidRPr="001352DC">
        <w:rPr>
          <w:rFonts w:ascii="Consolas" w:hAnsi="Consolas"/>
          <w:sz w:val="20"/>
          <w:szCs w:val="20"/>
          <w:rPrChange w:id="291" w:author="Srishti" w:date="2025-11-02T14:41:00Z" w16du:dateUtc="2025-11-02T09:11:00Z">
            <w:rPr/>
          </w:rPrChange>
        </w:rPr>
        <w:t>print("Sentiment:", sentiment)</w:t>
      </w:r>
      <w:r w:rsidRPr="001352DC">
        <w:rPr>
          <w:rFonts w:ascii="Consolas" w:hAnsi="Consolas"/>
          <w:sz w:val="20"/>
          <w:szCs w:val="20"/>
          <w:rPrChange w:id="292" w:author="Srishti" w:date="2025-11-02T14:41:00Z" w16du:dateUtc="2025-11-02T09:11:00Z">
            <w:rPr/>
          </w:rPrChange>
        </w:rPr>
        <w:br/>
        <w:t>print("Entities:", entities)</w:t>
      </w:r>
    </w:p>
    <w:p w14:paraId="77B61530" w14:textId="1F57C5AE" w:rsidR="00010484" w:rsidRPr="001352DC" w:rsidRDefault="00010484" w:rsidP="00010484">
      <w:pPr>
        <w:pStyle w:val="SC-Source"/>
        <w:rPr>
          <w:rFonts w:ascii="Consolas" w:hAnsi="Consolas"/>
          <w:sz w:val="20"/>
          <w:szCs w:val="20"/>
          <w:rPrChange w:id="293" w:author="Srishti" w:date="2025-11-02T14:41:00Z" w16du:dateUtc="2025-11-02T09:11:00Z">
            <w:rPr/>
          </w:rPrChange>
        </w:rPr>
      </w:pPr>
      <w:r w:rsidRPr="001352DC">
        <w:rPr>
          <w:rFonts w:ascii="Consolas" w:hAnsi="Consolas"/>
          <w:sz w:val="20"/>
          <w:szCs w:val="20"/>
          <w:rPrChange w:id="294" w:author="Srishti" w:date="2025-11-02T14:41:00Z" w16du:dateUtc="2025-11-02T09:11:00Z">
            <w:rPr/>
          </w:rPrChange>
        </w:rPr>
        <w:t>`</w:t>
      </w:r>
    </w:p>
    <w:p w14:paraId="34AD9150" w14:textId="672383FF" w:rsidR="00010484" w:rsidRPr="00010484" w:rsidRDefault="00010484">
      <w:pPr>
        <w:pStyle w:val="NormalBPBHEB"/>
        <w:pPrChange w:id="295" w:author="Srishti" w:date="2025-11-02T14:42:00Z" w16du:dateUtc="2025-11-02T09:12:00Z">
          <w:pPr>
            <w:pStyle w:val="P-Regular"/>
            <w:jc w:val="both"/>
          </w:pPr>
        </w:pPrChange>
      </w:pPr>
      <w:r w:rsidRPr="00010484">
        <w:t xml:space="preserve">This example begins by importing the </w:t>
      </w:r>
      <w:r w:rsidRPr="001352DC">
        <w:rPr>
          <w:rStyle w:val="CodeinTextBPBHEBChar"/>
          <w:rPrChange w:id="296" w:author="Srishti" w:date="2025-11-02T14:42:00Z" w16du:dateUtc="2025-11-02T09:12:00Z">
            <w:rPr>
              <w:rStyle w:val="P-Code"/>
            </w:rPr>
          </w:rPrChange>
        </w:rPr>
        <w:t>pipeline</w:t>
      </w:r>
      <w:r w:rsidRPr="00010484">
        <w:t xml:space="preserve"> class from the Hugging Face library, which simplifies the creation of pre-trained NLP models for specific tasks. Two pipelines are instantiated</w:t>
      </w:r>
      <w:ins w:id="297" w:author="Srishti" w:date="2025-11-02T14:42:00Z" w16du:dateUtc="2025-11-02T09:12:00Z">
        <w:r w:rsidR="001352DC">
          <w:t xml:space="preserve"> - </w:t>
        </w:r>
      </w:ins>
      <w:del w:id="298" w:author="Srishti" w:date="2025-11-02T14:42:00Z" w16du:dateUtc="2025-11-02T09:12:00Z">
        <w:r w:rsidRPr="00010484" w:rsidDel="001352DC">
          <w:delText xml:space="preserve">: </w:delText>
        </w:r>
      </w:del>
      <w:r w:rsidRPr="00010484">
        <w:t>one for sentiment analysis and another for named entity recognition.</w:t>
      </w:r>
    </w:p>
    <w:p w14:paraId="01AC706D" w14:textId="772DB5D8" w:rsidR="00010484" w:rsidRPr="00010484" w:rsidRDefault="00F94E1A">
      <w:pPr>
        <w:pStyle w:val="NormalBPBHEB"/>
        <w:pPrChange w:id="299" w:author="Srishti" w:date="2025-11-02T14:42:00Z" w16du:dateUtc="2025-11-02T09:12:00Z">
          <w:pPr>
            <w:pStyle w:val="P-Regular"/>
            <w:jc w:val="both"/>
          </w:pPr>
        </w:pPrChange>
      </w:pPr>
      <w:r>
        <w:t xml:space="preserve">The </w:t>
      </w:r>
      <w:r w:rsidRPr="001352DC">
        <w:rPr>
          <w:rStyle w:val="CodeinTextBPBHEBChar"/>
          <w:rPrChange w:id="300" w:author="Srishti" w:date="2025-11-02T14:42:00Z" w16du:dateUtc="2025-11-02T09:12:00Z">
            <w:rPr>
              <w:rStyle w:val="P-Code"/>
            </w:rPr>
          </w:rPrChange>
        </w:rPr>
        <w:t>sentiment_pipeline</w:t>
      </w:r>
      <w:r>
        <w:t xml:space="preserve"> analyzes the sentiment of the provided text (</w:t>
      </w:r>
      <w:r w:rsidRPr="001352DC">
        <w:rPr>
          <w:rStyle w:val="CodeinTextBPBHEBChar"/>
          <w:rPrChange w:id="301" w:author="Srishti" w:date="2025-11-02T14:42:00Z" w16du:dateUtc="2025-11-02T09:12:00Z">
            <w:rPr/>
          </w:rPrChange>
        </w:rPr>
        <w:t>"Hugging Face tools are innovative and used at Zinnia AI"</w:t>
      </w:r>
      <w:r>
        <w:t xml:space="preserve">), predicting whether it is positive, negative, or neutral, along with a confidence score. Simultaneously, the </w:t>
      </w:r>
      <w:r w:rsidRPr="001352DC">
        <w:rPr>
          <w:rStyle w:val="CodeinTextBPBHEBChar"/>
          <w:rPrChange w:id="302" w:author="Srishti" w:date="2025-11-02T14:42:00Z" w16du:dateUtc="2025-11-02T09:12:00Z">
            <w:rPr>
              <w:rStyle w:val="P-Code"/>
            </w:rPr>
          </w:rPrChange>
        </w:rPr>
        <w:t>ner_pipeline</w:t>
      </w:r>
      <w:r>
        <w:t xml:space="preserve"> detects entities within the text, such as proper nouns, organizations, or locations. For this input, the pipeline might identify </w:t>
      </w:r>
      <w:r w:rsidRPr="001352DC">
        <w:rPr>
          <w:rStyle w:val="CodeinTextBPBHEBChar"/>
          <w:rPrChange w:id="303" w:author="Srishti" w:date="2025-11-02T14:42:00Z" w16du:dateUtc="2025-11-02T09:12:00Z">
            <w:rPr/>
          </w:rPrChange>
        </w:rPr>
        <w:t>"Hugging Face"</w:t>
      </w:r>
      <w:r>
        <w:t xml:space="preserve"> and </w:t>
      </w:r>
      <w:r w:rsidRPr="001352DC">
        <w:rPr>
          <w:rStyle w:val="CodeinTextBPBHEBChar"/>
          <w:rPrChange w:id="304" w:author="Srishti" w:date="2025-11-02T14:43:00Z" w16du:dateUtc="2025-11-02T09:13:00Z">
            <w:rPr/>
          </w:rPrChange>
        </w:rPr>
        <w:t>"</w:t>
      </w:r>
      <w:r w:rsidRPr="001352DC">
        <w:rPr>
          <w:rStyle w:val="CodeinTextBPBHEBChar"/>
          <w:rPrChange w:id="305" w:author="Srishti" w:date="2025-11-02T14:42:00Z" w16du:dateUtc="2025-11-02T09:12:00Z">
            <w:rPr/>
          </w:rPrChange>
        </w:rPr>
        <w:t>Zinnia AI"</w:t>
      </w:r>
      <w:r>
        <w:t xml:space="preserve"> as entities.</w:t>
      </w:r>
    </w:p>
    <w:p w14:paraId="4F61A837" w14:textId="2F074CCE" w:rsidR="00010484" w:rsidRDefault="00010484" w:rsidP="001352DC">
      <w:pPr>
        <w:pStyle w:val="NormalBPBHEB"/>
        <w:rPr>
          <w:ins w:id="306" w:author="Srishti" w:date="2025-11-02T14:43:00Z" w16du:dateUtc="2025-11-02T09:13:00Z"/>
        </w:rPr>
      </w:pPr>
      <w:r w:rsidRPr="00010484">
        <w:t xml:space="preserve">By combining the results of both pipelines, this workflow </w:t>
      </w:r>
      <w:r w:rsidR="00EE49E0">
        <w:t>shows</w:t>
      </w:r>
      <w:r w:rsidR="008038EC">
        <w:t xml:space="preserve"> how multiple NLP tasks can be executed in parallel to provide a more comprehensive</w:t>
      </w:r>
      <w:r w:rsidRPr="00010484">
        <w:t xml:space="preserve"> analysis of the input text. This integration is particularly valuable in scenarios requiring comprehensive text understanding, such as content categorization, customer feedback analysis, or automated report generation.</w:t>
      </w:r>
    </w:p>
    <w:p w14:paraId="11318E9C" w14:textId="77777777" w:rsidR="001352DC" w:rsidRDefault="001352DC">
      <w:pPr>
        <w:pStyle w:val="NormalBPBHEB"/>
        <w:pPrChange w:id="307" w:author="Srishti" w:date="2025-11-02T14:43:00Z" w16du:dateUtc="2025-11-02T09:13:00Z">
          <w:pPr>
            <w:pStyle w:val="P-Regular"/>
            <w:jc w:val="both"/>
          </w:pPr>
        </w:pPrChange>
      </w:pPr>
    </w:p>
    <w:p w14:paraId="5F29586B" w14:textId="5F6DA9A1" w:rsidR="00991688" w:rsidRPr="00991688" w:rsidRDefault="00991688">
      <w:pPr>
        <w:pStyle w:val="Heading1BPBHEB"/>
        <w:pPrChange w:id="308" w:author="Srishti" w:date="2025-11-02T14:43:00Z" w16du:dateUtc="2025-11-02T09:13:00Z">
          <w:pPr>
            <w:pStyle w:val="H1-Section"/>
          </w:pPr>
        </w:pPrChange>
      </w:pPr>
      <w:r w:rsidRPr="00991688">
        <w:t xml:space="preserve">Practical </w:t>
      </w:r>
      <w:ins w:id="309" w:author="Srishti" w:date="2025-11-02T14:43:00Z" w16du:dateUtc="2025-11-02T09:13:00Z">
        <w:r w:rsidR="001352DC">
          <w:t>a</w:t>
        </w:r>
      </w:ins>
      <w:del w:id="310" w:author="Srishti" w:date="2025-11-02T14:43:00Z" w16du:dateUtc="2025-11-02T09:13:00Z">
        <w:r w:rsidRPr="00991688" w:rsidDel="001352DC">
          <w:delText>A</w:delText>
        </w:r>
      </w:del>
      <w:r w:rsidRPr="00991688">
        <w:t xml:space="preserve">pplications of </w:t>
      </w:r>
      <w:ins w:id="311" w:author="Srishti" w:date="2025-11-02T14:43:00Z" w16du:dateUtc="2025-11-02T09:13:00Z">
        <w:r w:rsidR="001352DC">
          <w:t>p</w:t>
        </w:r>
      </w:ins>
      <w:del w:id="312" w:author="Srishti" w:date="2025-11-02T14:43:00Z" w16du:dateUtc="2025-11-02T09:13:00Z">
        <w:r w:rsidRPr="00991688" w:rsidDel="001352DC">
          <w:delText>P</w:delText>
        </w:r>
      </w:del>
      <w:r w:rsidRPr="00991688">
        <w:t>ipelines</w:t>
      </w:r>
    </w:p>
    <w:p w14:paraId="0A35E29F" w14:textId="78F6E4B3" w:rsidR="00010484" w:rsidRPr="00010484" w:rsidRDefault="00010484">
      <w:pPr>
        <w:pStyle w:val="NormalBPBHEB"/>
        <w:pPrChange w:id="313" w:author="Srishti" w:date="2025-11-02T14:43:00Z" w16du:dateUtc="2025-11-02T09:13:00Z">
          <w:pPr>
            <w:pStyle w:val="P-Regular"/>
            <w:jc w:val="both"/>
          </w:pPr>
        </w:pPrChange>
      </w:pPr>
      <w:r w:rsidRPr="00010484">
        <w:t xml:space="preserve">Pipelines in NLP serve as a comprehensive framework for automating complex language processing tasks, enabling organizations to derive actionable insights with minimal effort. Their flexibility and modularity allow for seamless integration into diverse workflows, ranging from sentiment analysis to content moderation. This section </w:t>
      </w:r>
      <w:r w:rsidR="008038EC">
        <w:t>explores a practical application</w:t>
      </w:r>
      <w:ins w:id="314" w:author="Srishti" w:date="2025-11-02T14:43:00Z" w16du:dateUtc="2025-11-02T09:13:00Z">
        <w:r w:rsidR="001352DC">
          <w:t xml:space="preserve"> - </w:t>
        </w:r>
      </w:ins>
      <w:del w:id="315" w:author="Srishti" w:date="2025-11-02T14:43:00Z" w16du:dateUtc="2025-11-02T09:13:00Z">
        <w:r w:rsidR="008038EC" w:rsidDel="001352DC">
          <w:delText>—</w:delText>
        </w:r>
      </w:del>
      <w:r w:rsidR="008038EC">
        <w:t>sentiment analysis</w:t>
      </w:r>
      <w:ins w:id="316" w:author="Srishti" w:date="2025-11-02T14:43:00Z" w16du:dateUtc="2025-11-02T09:13:00Z">
        <w:r w:rsidR="001352DC">
          <w:t xml:space="preserve"> - </w:t>
        </w:r>
      </w:ins>
      <w:del w:id="317" w:author="Srishti" w:date="2025-11-02T14:43:00Z" w16du:dateUtc="2025-11-02T09:13:00Z">
        <w:r w:rsidR="008038EC" w:rsidDel="001352DC">
          <w:delText>—</w:delText>
        </w:r>
      </w:del>
      <w:r w:rsidR="008038EC">
        <w:t>illustrating how pipelines facilitate real-time decision-making for brands by analyzing customer opinions on platforms such as</w:t>
      </w:r>
      <w:r w:rsidRPr="00010484">
        <w:t xml:space="preserve"> social media.</w:t>
      </w:r>
    </w:p>
    <w:p w14:paraId="7688303A" w14:textId="6B17B0BC" w:rsidR="00010484" w:rsidRDefault="00010484" w:rsidP="001352DC">
      <w:pPr>
        <w:pStyle w:val="NormalBPBHEB"/>
        <w:rPr>
          <w:ins w:id="318" w:author="Srishti" w:date="2025-11-02T14:44:00Z" w16du:dateUtc="2025-11-02T09:14:00Z"/>
        </w:rPr>
      </w:pPr>
      <w:r w:rsidRPr="00010484">
        <w:t xml:space="preserve">Sentiment analysis pipelines are invaluable tools for monitoring customer sentiment across diverse channels, including social media, reviews, and feedback forms. By processing vast amounts of textual data, these pipelines allow brands to </w:t>
      </w:r>
      <w:r w:rsidR="00CF3A0B" w:rsidRPr="00010484">
        <w:t>find</w:t>
      </w:r>
      <w:r w:rsidRPr="00010484">
        <w:t xml:space="preserve"> trends, gauge public opinion, and respond proactively to </w:t>
      </w:r>
      <w:r w:rsidR="004D0BD7">
        <w:t>emerging</w:t>
      </w:r>
      <w:r w:rsidR="004D0BD7" w:rsidRPr="00010484">
        <w:t xml:space="preserve"> </w:t>
      </w:r>
      <w:r w:rsidRPr="00010484">
        <w:t xml:space="preserve">issues. For example, a company can detect a surge in </w:t>
      </w:r>
      <w:r w:rsidRPr="00010484">
        <w:lastRenderedPageBreak/>
        <w:t xml:space="preserve">negative feedback on social media and address the root cause before it escalates into a larger crisis </w:t>
      </w:r>
      <w:ins w:id="319" w:author="Srishti" w:date="2025-11-02T14:43:00Z" w16du:dateUtc="2025-11-02T09:13:00Z">
        <w:r w:rsidR="001352DC">
          <w:t>[8</w:t>
        </w:r>
      </w:ins>
      <w:ins w:id="320" w:author="Srishti" w:date="2025-11-02T14:44:00Z" w16du:dateUtc="2025-11-02T09:14:00Z">
        <w:r w:rsidR="001352DC">
          <w:t>]</w:t>
        </w:r>
      </w:ins>
      <w:customXmlDelRangeStart w:id="321" w:author="Srishti" w:date="2025-11-02T14:43:00Z"/>
      <w:sdt>
        <w:sdtPr>
          <w:id w:val="-656458618"/>
          <w:citation/>
        </w:sdtPr>
        <w:sdtContent>
          <w:customXmlDelRangeEnd w:id="321"/>
          <w:del w:id="322" w:author="Srishti" w:date="2025-11-02T14:43:00Z" w16du:dateUtc="2025-11-02T09:13:00Z">
            <w:r w:rsidR="007B4681" w:rsidDel="001352DC">
              <w:fldChar w:fldCharType="begin"/>
            </w:r>
            <w:r w:rsidR="007B4681" w:rsidDel="001352DC">
              <w:delInstrText xml:space="preserve"> CITATION Pang2008 \l 1033 </w:delInstrText>
            </w:r>
            <w:r w:rsidR="007B4681" w:rsidDel="001352DC">
              <w:fldChar w:fldCharType="separate"/>
            </w:r>
            <w:r w:rsidR="004905A9" w:rsidRPr="004905A9" w:rsidDel="001352DC">
              <w:rPr>
                <w:noProof/>
              </w:rPr>
              <w:delText>[8]</w:delText>
            </w:r>
            <w:r w:rsidR="007B4681" w:rsidDel="001352DC">
              <w:fldChar w:fldCharType="end"/>
            </w:r>
          </w:del>
          <w:customXmlDelRangeStart w:id="323" w:author="Srishti" w:date="2025-11-02T14:43:00Z"/>
        </w:sdtContent>
      </w:sdt>
      <w:customXmlDelRangeEnd w:id="323"/>
      <w:r w:rsidRPr="00010484">
        <w:t xml:space="preserve">. Advanced sentiment analysis workflows </w:t>
      </w:r>
      <w:r w:rsidR="00CF3A0B" w:rsidRPr="00010484">
        <w:t>use</w:t>
      </w:r>
      <w:r w:rsidRPr="00010484">
        <w:t xml:space="preserve"> pre-trained models that assess polarity</w:t>
      </w:r>
      <w:ins w:id="324" w:author="Srishti" w:date="2025-11-02T14:44:00Z" w16du:dateUtc="2025-11-02T09:14:00Z">
        <w:r w:rsidR="001352DC">
          <w:t xml:space="preserve">, </w:t>
        </w:r>
      </w:ins>
      <w:del w:id="325" w:author="Srishti" w:date="2025-11-02T14:44:00Z" w16du:dateUtc="2025-11-02T09:14:00Z">
        <w:r w:rsidRPr="00010484" w:rsidDel="001352DC">
          <w:delText>—</w:delText>
        </w:r>
      </w:del>
      <w:r w:rsidRPr="00010484">
        <w:t>whether a sentiment is positive, negative, or neutral</w:t>
      </w:r>
      <w:del w:id="326" w:author="Srishti" w:date="2025-11-02T14:44:00Z" w16du:dateUtc="2025-11-02T09:14:00Z">
        <w:r w:rsidRPr="00010484" w:rsidDel="001352DC">
          <w:delText>—</w:delText>
        </w:r>
      </w:del>
      <w:ins w:id="327" w:author="Srishti" w:date="2025-11-02T14:44:00Z" w16du:dateUtc="2025-11-02T09:14:00Z">
        <w:r w:rsidR="001352DC">
          <w:t xml:space="preserve">, </w:t>
        </w:r>
      </w:ins>
      <w:r w:rsidRPr="00010484">
        <w:t>and return confidence scores, ensuring reliable insights.</w:t>
      </w:r>
    </w:p>
    <w:p w14:paraId="701B78A0" w14:textId="77777777" w:rsidR="001352DC" w:rsidRPr="00010484" w:rsidRDefault="001352DC">
      <w:pPr>
        <w:pStyle w:val="NormalBPBHEB"/>
        <w:pPrChange w:id="328" w:author="Srishti" w:date="2025-11-02T14:43:00Z" w16du:dateUtc="2025-11-02T09:13:00Z">
          <w:pPr>
            <w:pStyle w:val="P-Regular"/>
            <w:jc w:val="both"/>
          </w:pPr>
        </w:pPrChange>
      </w:pPr>
    </w:p>
    <w:p w14:paraId="5031EB6B" w14:textId="05A59D5E" w:rsidR="00991688" w:rsidRPr="00991688" w:rsidRDefault="00991688">
      <w:pPr>
        <w:pStyle w:val="Heading2BPBHEB"/>
        <w:pPrChange w:id="329" w:author="Srishti" w:date="2025-11-02T14:44:00Z" w16du:dateUtc="2025-11-02T09:14:00Z">
          <w:pPr>
            <w:pStyle w:val="H2-Heading"/>
          </w:pPr>
        </w:pPrChange>
      </w:pPr>
      <w:r w:rsidRPr="00991688">
        <w:t xml:space="preserve">Case Study: Sentiment </w:t>
      </w:r>
      <w:del w:id="330" w:author="Srishti" w:date="2025-11-02T14:44:00Z" w16du:dateUtc="2025-11-02T09:14:00Z">
        <w:r w:rsidRPr="00991688" w:rsidDel="001352DC">
          <w:delText>An</w:delText>
        </w:r>
      </w:del>
      <w:r w:rsidRPr="00991688">
        <w:t>a</w:t>
      </w:r>
      <w:ins w:id="331" w:author="Srishti" w:date="2025-11-02T14:44:00Z" w16du:dateUtc="2025-11-02T09:14:00Z">
        <w:r w:rsidR="001352DC">
          <w:t>na</w:t>
        </w:r>
      </w:ins>
      <w:r w:rsidRPr="00991688">
        <w:t>lysis</w:t>
      </w:r>
    </w:p>
    <w:p w14:paraId="05808E60" w14:textId="76E94CCA" w:rsidR="00991688" w:rsidRPr="00991688" w:rsidRDefault="008440F6">
      <w:pPr>
        <w:pStyle w:val="NormalBPBHEB"/>
        <w:pPrChange w:id="332" w:author="Srishti" w:date="2025-11-02T14:44:00Z" w16du:dateUtc="2025-11-02T09:14:00Z">
          <w:pPr>
            <w:pStyle w:val="P-Regular"/>
            <w:jc w:val="both"/>
          </w:pPr>
        </w:pPrChange>
      </w:pPr>
      <w:r w:rsidRPr="008440F6">
        <w:t xml:space="preserve">The following implementation </w:t>
      </w:r>
      <w:r w:rsidR="00CF3A0B" w:rsidRPr="008440F6">
        <w:t>highlights</w:t>
      </w:r>
      <w:r w:rsidRPr="008440F6">
        <w:t xml:space="preserve"> a sentiment analysis pipeline designed to process customer feedback. This example </w:t>
      </w:r>
      <w:r w:rsidR="00001DB8">
        <w:t>demonstrates how brands can automate the evaluation of textual inputs, categorizing sentiments to inform</w:t>
      </w:r>
      <w:r w:rsidRPr="008440F6">
        <w:t xml:space="preserve"> strategic decision-making</w:t>
      </w:r>
      <w:ins w:id="333" w:author="Srishti" w:date="2025-11-02T14:44:00Z" w16du:dateUtc="2025-11-02T09:14:00Z">
        <w:r w:rsidR="001352DC">
          <w:t>:</w:t>
        </w:r>
      </w:ins>
      <w:del w:id="334" w:author="Srishti" w:date="2025-11-02T14:44:00Z" w16du:dateUtc="2025-11-02T09:14:00Z">
        <w:r w:rsidRPr="008440F6" w:rsidDel="001352DC">
          <w:delText>.</w:delText>
        </w:r>
        <w:r w:rsidR="00991688" w:rsidRPr="00991688" w:rsidDel="001352DC">
          <w:delText> </w:delText>
        </w:r>
      </w:del>
    </w:p>
    <w:p w14:paraId="2FE2B292" w14:textId="0E1BAA35" w:rsidR="00991688" w:rsidRPr="001352DC" w:rsidRDefault="00010484" w:rsidP="008440F6">
      <w:pPr>
        <w:pStyle w:val="SC-Source"/>
        <w:rPr>
          <w:rFonts w:ascii="Consolas" w:hAnsi="Consolas" w:cstheme="majorHAnsi"/>
          <w:sz w:val="20"/>
          <w:szCs w:val="20"/>
          <w:rPrChange w:id="335" w:author="Srishti" w:date="2025-11-02T14:44:00Z" w16du:dateUtc="2025-11-02T09:14:00Z">
            <w:rPr/>
          </w:rPrChange>
        </w:rPr>
      </w:pPr>
      <w:r w:rsidRPr="001352DC">
        <w:rPr>
          <w:rFonts w:ascii="Consolas" w:hAnsi="Consolas" w:cstheme="majorHAnsi"/>
          <w:sz w:val="20"/>
          <w:szCs w:val="20"/>
          <w:rPrChange w:id="336" w:author="Srishti" w:date="2025-11-02T14:44:00Z" w16du:dateUtc="2025-11-02T09:14:00Z">
            <w:rPr/>
          </w:rPrChange>
        </w:rPr>
        <w:t>`</w:t>
      </w:r>
      <w:r w:rsidR="00991688" w:rsidRPr="001352DC">
        <w:rPr>
          <w:rFonts w:ascii="Consolas" w:hAnsi="Consolas" w:cstheme="majorHAnsi"/>
          <w:sz w:val="20"/>
          <w:szCs w:val="20"/>
          <w:rPrChange w:id="337" w:author="Srishti" w:date="2025-11-02T14:44:00Z" w16du:dateUtc="2025-11-02T09:14:00Z">
            <w:rPr/>
          </w:rPrChange>
        </w:rPr>
        <w:t>python</w:t>
      </w:r>
    </w:p>
    <w:p w14:paraId="26E95FA3" w14:textId="054BBF37" w:rsidR="00991688" w:rsidRPr="001352DC" w:rsidRDefault="00991688" w:rsidP="008440F6">
      <w:pPr>
        <w:pStyle w:val="SC-Source"/>
        <w:rPr>
          <w:rFonts w:ascii="Consolas" w:hAnsi="Consolas" w:cstheme="majorHAnsi"/>
          <w:sz w:val="20"/>
          <w:szCs w:val="20"/>
          <w:rPrChange w:id="338" w:author="Srishti" w:date="2025-11-02T14:44:00Z" w16du:dateUtc="2025-11-02T09:14:00Z">
            <w:rPr/>
          </w:rPrChange>
        </w:rPr>
      </w:pPr>
    </w:p>
    <w:p w14:paraId="6206A676" w14:textId="77777777" w:rsidR="00991688" w:rsidRPr="001352DC" w:rsidRDefault="00991688" w:rsidP="008440F6">
      <w:pPr>
        <w:pStyle w:val="SC-Source"/>
        <w:rPr>
          <w:rFonts w:ascii="Consolas" w:hAnsi="Consolas" w:cstheme="majorHAnsi"/>
          <w:sz w:val="20"/>
          <w:szCs w:val="20"/>
          <w:rPrChange w:id="339" w:author="Srishti" w:date="2025-11-02T14:44:00Z" w16du:dateUtc="2025-11-02T09:14:00Z">
            <w:rPr/>
          </w:rPrChange>
        </w:rPr>
      </w:pPr>
      <w:r w:rsidRPr="001352DC">
        <w:rPr>
          <w:rFonts w:ascii="Consolas" w:hAnsi="Consolas" w:cstheme="majorHAnsi"/>
          <w:sz w:val="20"/>
          <w:szCs w:val="20"/>
          <w:rPrChange w:id="340" w:author="Srishti" w:date="2025-11-02T14:44:00Z" w16du:dateUtc="2025-11-02T09:14:00Z">
            <w:rPr/>
          </w:rPrChange>
        </w:rPr>
        <w:t>from transformers import pipeline</w:t>
      </w:r>
    </w:p>
    <w:p w14:paraId="342CEA30" w14:textId="77777777" w:rsidR="00991688" w:rsidRPr="001352DC" w:rsidRDefault="00991688" w:rsidP="008440F6">
      <w:pPr>
        <w:pStyle w:val="SC-Source"/>
        <w:rPr>
          <w:rFonts w:ascii="Consolas" w:hAnsi="Consolas" w:cstheme="majorHAnsi"/>
          <w:sz w:val="20"/>
          <w:szCs w:val="20"/>
          <w:rPrChange w:id="341" w:author="Srishti" w:date="2025-11-02T14:44:00Z" w16du:dateUtc="2025-11-02T09:14:00Z">
            <w:rPr/>
          </w:rPrChange>
        </w:rPr>
      </w:pPr>
      <w:r w:rsidRPr="001352DC">
        <w:rPr>
          <w:rFonts w:ascii="Consolas" w:hAnsi="Consolas" w:cstheme="majorHAnsi"/>
          <w:sz w:val="20"/>
          <w:szCs w:val="20"/>
          <w:rPrChange w:id="342" w:author="Srishti" w:date="2025-11-02T14:44:00Z" w16du:dateUtc="2025-11-02T09:14:00Z">
            <w:rPr/>
          </w:rPrChange>
        </w:rPr>
        <w:t># Initialize pipeline</w:t>
      </w:r>
      <w:r w:rsidRPr="001352DC">
        <w:rPr>
          <w:rFonts w:ascii="Consolas" w:hAnsi="Consolas" w:cstheme="majorHAnsi"/>
          <w:sz w:val="20"/>
          <w:szCs w:val="20"/>
          <w:rPrChange w:id="343" w:author="Srishti" w:date="2025-11-02T14:44:00Z" w16du:dateUtc="2025-11-02T09:14:00Z">
            <w:rPr/>
          </w:rPrChange>
        </w:rPr>
        <w:br/>
        <w:t>sentiment_analysis = pipeline("sentiment-analysis")</w:t>
      </w:r>
    </w:p>
    <w:p w14:paraId="5BB03DC6" w14:textId="77777777" w:rsidR="00010484" w:rsidRPr="001352DC" w:rsidRDefault="00010484" w:rsidP="008440F6">
      <w:pPr>
        <w:pStyle w:val="SC-Source"/>
        <w:rPr>
          <w:rFonts w:ascii="Consolas" w:hAnsi="Consolas" w:cstheme="majorHAnsi"/>
          <w:sz w:val="20"/>
          <w:szCs w:val="20"/>
          <w:rPrChange w:id="344" w:author="Srishti" w:date="2025-11-02T14:44:00Z" w16du:dateUtc="2025-11-02T09:14:00Z">
            <w:rPr/>
          </w:rPrChange>
        </w:rPr>
      </w:pPr>
    </w:p>
    <w:p w14:paraId="3A210DCD" w14:textId="77777777" w:rsidR="00991688" w:rsidRPr="001352DC" w:rsidRDefault="00991688" w:rsidP="008440F6">
      <w:pPr>
        <w:pStyle w:val="SC-Source"/>
        <w:rPr>
          <w:rFonts w:ascii="Consolas" w:hAnsi="Consolas" w:cstheme="majorHAnsi"/>
          <w:sz w:val="20"/>
          <w:szCs w:val="20"/>
          <w:rPrChange w:id="345" w:author="Srishti" w:date="2025-11-02T14:44:00Z" w16du:dateUtc="2025-11-02T09:14:00Z">
            <w:rPr/>
          </w:rPrChange>
        </w:rPr>
      </w:pPr>
      <w:r w:rsidRPr="001352DC">
        <w:rPr>
          <w:rFonts w:ascii="Consolas" w:hAnsi="Consolas" w:cstheme="majorHAnsi"/>
          <w:sz w:val="20"/>
          <w:szCs w:val="20"/>
          <w:rPrChange w:id="346" w:author="Srishti" w:date="2025-11-02T14:44:00Z" w16du:dateUtc="2025-11-02T09:14:00Z">
            <w:rPr/>
          </w:rPrChange>
        </w:rPr>
        <w:t># Analyze customer feedback</w:t>
      </w:r>
      <w:r w:rsidRPr="001352DC">
        <w:rPr>
          <w:rFonts w:ascii="Consolas" w:hAnsi="Consolas" w:cstheme="majorHAnsi"/>
          <w:sz w:val="20"/>
          <w:szCs w:val="20"/>
          <w:rPrChange w:id="347" w:author="Srishti" w:date="2025-11-02T14:44:00Z" w16du:dateUtc="2025-11-02T09:14:00Z">
            <w:rPr/>
          </w:rPrChange>
        </w:rPr>
        <w:br/>
        <w:t>feedback = ["Great product!", "Terrible customer service."]</w:t>
      </w:r>
      <w:r w:rsidRPr="001352DC">
        <w:rPr>
          <w:rFonts w:ascii="Consolas" w:hAnsi="Consolas" w:cstheme="majorHAnsi"/>
          <w:sz w:val="20"/>
          <w:szCs w:val="20"/>
          <w:rPrChange w:id="348" w:author="Srishti" w:date="2025-11-02T14:44:00Z" w16du:dateUtc="2025-11-02T09:14:00Z">
            <w:rPr/>
          </w:rPrChange>
        </w:rPr>
        <w:br/>
        <w:t>results = sentiment_analysis(feedback)</w:t>
      </w:r>
    </w:p>
    <w:p w14:paraId="211B4D90" w14:textId="77777777" w:rsidR="00991688" w:rsidRPr="001352DC" w:rsidRDefault="00991688" w:rsidP="008440F6">
      <w:pPr>
        <w:pStyle w:val="SC-Source"/>
        <w:rPr>
          <w:rFonts w:ascii="Consolas" w:hAnsi="Consolas" w:cstheme="majorHAnsi"/>
          <w:sz w:val="20"/>
          <w:szCs w:val="20"/>
          <w:rPrChange w:id="349" w:author="Srishti" w:date="2025-11-02T14:44:00Z" w16du:dateUtc="2025-11-02T09:14:00Z">
            <w:rPr/>
          </w:rPrChange>
        </w:rPr>
      </w:pPr>
      <w:r w:rsidRPr="001352DC">
        <w:rPr>
          <w:rFonts w:ascii="Consolas" w:hAnsi="Consolas" w:cstheme="majorHAnsi"/>
          <w:sz w:val="20"/>
          <w:szCs w:val="20"/>
          <w:rPrChange w:id="350" w:author="Srishti" w:date="2025-11-02T14:44:00Z" w16du:dateUtc="2025-11-02T09:14:00Z">
            <w:rPr/>
          </w:rPrChange>
        </w:rPr>
        <w:t>for result in results:</w:t>
      </w:r>
      <w:r w:rsidRPr="001352DC">
        <w:rPr>
          <w:rFonts w:ascii="Consolas" w:hAnsi="Consolas" w:cstheme="majorHAnsi"/>
          <w:sz w:val="20"/>
          <w:szCs w:val="20"/>
          <w:rPrChange w:id="351" w:author="Srishti" w:date="2025-11-02T14:44:00Z" w16du:dateUtc="2025-11-02T09:14:00Z">
            <w:rPr/>
          </w:rPrChange>
        </w:rPr>
        <w:br/>
        <w:t xml:space="preserve">    print(f"Sentiment: {result['label']}, Confidence: {result['score']:.2f}")</w:t>
      </w:r>
    </w:p>
    <w:p w14:paraId="6633D3B4" w14:textId="6D4D8804" w:rsidR="00010484" w:rsidRPr="001352DC" w:rsidRDefault="00010484" w:rsidP="008440F6">
      <w:pPr>
        <w:pStyle w:val="SC-Source"/>
        <w:rPr>
          <w:rFonts w:ascii="Consolas" w:hAnsi="Consolas" w:cstheme="majorHAnsi"/>
          <w:sz w:val="20"/>
          <w:szCs w:val="20"/>
          <w:rPrChange w:id="352" w:author="Srishti" w:date="2025-11-02T14:44:00Z" w16du:dateUtc="2025-11-02T09:14:00Z">
            <w:rPr/>
          </w:rPrChange>
        </w:rPr>
      </w:pPr>
      <w:r w:rsidRPr="001352DC">
        <w:rPr>
          <w:rFonts w:ascii="Consolas" w:hAnsi="Consolas" w:cstheme="majorHAnsi"/>
          <w:sz w:val="20"/>
          <w:szCs w:val="20"/>
          <w:rPrChange w:id="353" w:author="Srishti" w:date="2025-11-02T14:44:00Z" w16du:dateUtc="2025-11-02T09:14:00Z">
            <w:rPr/>
          </w:rPrChange>
        </w:rPr>
        <w:t>`</w:t>
      </w:r>
    </w:p>
    <w:p w14:paraId="29B8F7DB" w14:textId="57CB9987" w:rsidR="008440F6" w:rsidRPr="008440F6" w:rsidRDefault="008440F6">
      <w:pPr>
        <w:pStyle w:val="NormalBPBHEB"/>
        <w:pPrChange w:id="354" w:author="Srishti" w:date="2025-11-02T14:44:00Z" w16du:dateUtc="2025-11-02T09:14:00Z">
          <w:pPr>
            <w:pStyle w:val="P-Regular"/>
            <w:jc w:val="both"/>
          </w:pPr>
        </w:pPrChange>
      </w:pPr>
      <w:r w:rsidRPr="008440F6">
        <w:t xml:space="preserve">This Python script </w:t>
      </w:r>
      <w:r w:rsidR="00CF3A0B" w:rsidRPr="008440F6">
        <w:t>proves</w:t>
      </w:r>
      <w:r w:rsidRPr="008440F6">
        <w:t xml:space="preserve"> the simplicity and effectiveness of the Hugging Face </w:t>
      </w:r>
      <w:r w:rsidRPr="001352DC">
        <w:rPr>
          <w:rStyle w:val="CodeinTextBPBHEBChar"/>
          <w:rPrChange w:id="355" w:author="Srishti" w:date="2025-11-02T14:45:00Z" w16du:dateUtc="2025-11-02T09:15:00Z">
            <w:rPr>
              <w:rStyle w:val="P-Code"/>
            </w:rPr>
          </w:rPrChange>
        </w:rPr>
        <w:t>pipeline</w:t>
      </w:r>
      <w:r w:rsidRPr="008440F6">
        <w:t xml:space="preserve"> class for performing sentiment analysis. The process begins by importing the </w:t>
      </w:r>
      <w:r w:rsidRPr="001352DC">
        <w:rPr>
          <w:rStyle w:val="CodeinTextBPBHEBChar"/>
          <w:rPrChange w:id="356" w:author="Srishti" w:date="2025-11-02T14:45:00Z" w16du:dateUtc="2025-11-02T09:15:00Z">
            <w:rPr>
              <w:rStyle w:val="P-Code"/>
            </w:rPr>
          </w:rPrChange>
        </w:rPr>
        <w:t>pipeline</w:t>
      </w:r>
      <w:r w:rsidRPr="008440F6">
        <w:t xml:space="preserve"> module, which serves as a high-level interface for </w:t>
      </w:r>
      <w:r w:rsidR="00CF3A0B" w:rsidRPr="008440F6">
        <w:t>using</w:t>
      </w:r>
      <w:r w:rsidRPr="008440F6">
        <w:t xml:space="preserve"> pre-trained NLP models. The </w:t>
      </w:r>
      <w:r w:rsidRPr="001352DC">
        <w:rPr>
          <w:rStyle w:val="CodeinTextBPBHEBChar"/>
          <w:rPrChange w:id="357" w:author="Srishti" w:date="2025-11-02T14:45:00Z" w16du:dateUtc="2025-11-02T09:15:00Z">
            <w:rPr>
              <w:rStyle w:val="P-Code"/>
            </w:rPr>
          </w:rPrChange>
        </w:rPr>
        <w:t>sentiment-analysis</w:t>
      </w:r>
      <w:r w:rsidRPr="008440F6">
        <w:t xml:space="preserve"> argument specifies the task to be performed, initializing a pipeline pre-configured for sentiment classification.</w:t>
      </w:r>
    </w:p>
    <w:p w14:paraId="3809492D" w14:textId="139BEE99" w:rsidR="008440F6" w:rsidRPr="008440F6" w:rsidRDefault="008440F6">
      <w:pPr>
        <w:pStyle w:val="NormalBPBHEB"/>
        <w:pPrChange w:id="358" w:author="Srishti" w:date="2025-11-02T14:44:00Z" w16du:dateUtc="2025-11-02T09:14:00Z">
          <w:pPr>
            <w:pStyle w:val="P-Regular"/>
            <w:jc w:val="both"/>
          </w:pPr>
        </w:pPrChange>
      </w:pPr>
      <w:r w:rsidRPr="008440F6">
        <w:t xml:space="preserve">The </w:t>
      </w:r>
      <w:r w:rsidRPr="001352DC">
        <w:rPr>
          <w:rStyle w:val="CodeinTextBPBHEBChar"/>
          <w:rPrChange w:id="359" w:author="Srishti" w:date="2025-11-02T14:45:00Z" w16du:dateUtc="2025-11-02T09:15:00Z">
            <w:rPr>
              <w:rStyle w:val="P-Code"/>
            </w:rPr>
          </w:rPrChange>
        </w:rPr>
        <w:t>feedback</w:t>
      </w:r>
      <w:r w:rsidRPr="008440F6">
        <w:t xml:space="preserve"> list </w:t>
      </w:r>
      <w:r w:rsidR="00CF3A0B" w:rsidRPr="008440F6">
        <w:t>has</w:t>
      </w:r>
      <w:r w:rsidRPr="008440F6">
        <w:t xml:space="preserve"> two sample customer reviews</w:t>
      </w:r>
      <w:ins w:id="360" w:author="Srishti" w:date="2025-11-02T14:45:00Z" w16du:dateUtc="2025-11-02T09:15:00Z">
        <w:r w:rsidR="001352DC">
          <w:t xml:space="preserve"> - </w:t>
        </w:r>
      </w:ins>
      <w:del w:id="361" w:author="Srishti" w:date="2025-11-02T14:45:00Z" w16du:dateUtc="2025-11-02T09:15:00Z">
        <w:r w:rsidRPr="008440F6" w:rsidDel="001352DC">
          <w:delText xml:space="preserve">: </w:delText>
        </w:r>
      </w:del>
      <w:r w:rsidRPr="008440F6">
        <w:t>one positive (</w:t>
      </w:r>
      <w:r w:rsidRPr="001352DC">
        <w:rPr>
          <w:rStyle w:val="CodeinTextBPBHEBChar"/>
          <w:rPrChange w:id="362" w:author="Srishti" w:date="2025-11-02T14:45:00Z" w16du:dateUtc="2025-11-02T09:15:00Z">
            <w:rPr/>
          </w:rPrChange>
        </w:rPr>
        <w:t>"Great product!"</w:t>
      </w:r>
      <w:r w:rsidRPr="008440F6">
        <w:t>) and one negative (</w:t>
      </w:r>
      <w:r w:rsidRPr="001352DC">
        <w:rPr>
          <w:rStyle w:val="CodeinTextBPBHEBChar"/>
          <w:rPrChange w:id="363" w:author="Srishti" w:date="2025-11-02T14:45:00Z" w16du:dateUtc="2025-11-02T09:15:00Z">
            <w:rPr/>
          </w:rPrChange>
        </w:rPr>
        <w:t>"Terrible customer service."</w:t>
      </w:r>
      <w:r w:rsidRPr="008440F6">
        <w:t>). These text inputs are passed to the pipeline, which analyzes each item in the list. Internally, the pipeline tokenizes the text, encodes it into a numerical format suitable for the model, processes it through the pre-trained sentiment classifier, and decodes the output.</w:t>
      </w:r>
    </w:p>
    <w:p w14:paraId="57491B2A" w14:textId="77777777" w:rsidR="008440F6" w:rsidRPr="008440F6" w:rsidRDefault="008440F6">
      <w:pPr>
        <w:pStyle w:val="NormalBPBHEB"/>
        <w:pPrChange w:id="364" w:author="Srishti" w:date="2025-11-02T14:44:00Z" w16du:dateUtc="2025-11-02T09:14:00Z">
          <w:pPr>
            <w:pStyle w:val="P-Regular"/>
            <w:jc w:val="both"/>
          </w:pPr>
        </w:pPrChange>
      </w:pPr>
      <w:r w:rsidRPr="008440F6">
        <w:t>For each review, the model produces two key outputs:</w:t>
      </w:r>
    </w:p>
    <w:p w14:paraId="2AA3EF9A" w14:textId="7D8ABB78" w:rsidR="008440F6" w:rsidRPr="008440F6" w:rsidRDefault="008440F6">
      <w:pPr>
        <w:pStyle w:val="NormalBPBHEB"/>
        <w:numPr>
          <w:ilvl w:val="0"/>
          <w:numId w:val="32"/>
        </w:numPr>
        <w:pPrChange w:id="365" w:author="Srishti" w:date="2025-11-02T14:45:00Z" w16du:dateUtc="2025-11-02T09:15:00Z">
          <w:pPr>
            <w:pStyle w:val="P-Regular"/>
            <w:numPr>
              <w:numId w:val="23"/>
            </w:numPr>
            <w:tabs>
              <w:tab w:val="num" w:pos="720"/>
            </w:tabs>
            <w:ind w:left="720" w:hanging="360"/>
            <w:jc w:val="both"/>
          </w:pPr>
        </w:pPrChange>
      </w:pPr>
      <w:r w:rsidRPr="008440F6">
        <w:rPr>
          <w:b/>
          <w:bCs/>
        </w:rPr>
        <w:t>Label</w:t>
      </w:r>
      <w:r w:rsidRPr="001352DC">
        <w:rPr>
          <w:rPrChange w:id="366" w:author="Srishti" w:date="2025-11-02T14:46:00Z" w16du:dateUtc="2025-11-02T09:16:00Z">
            <w:rPr>
              <w:b/>
              <w:bCs/>
            </w:rPr>
          </w:rPrChange>
        </w:rPr>
        <w:t>:</w:t>
      </w:r>
      <w:r w:rsidRPr="001352DC">
        <w:t xml:space="preserve"> </w:t>
      </w:r>
      <w:ins w:id="367" w:author="Srishti" w:date="2025-11-02T14:45:00Z" w16du:dateUtc="2025-11-02T09:15:00Z">
        <w:r w:rsidR="001352DC">
          <w:t>It s</w:t>
        </w:r>
      </w:ins>
      <w:del w:id="368" w:author="Srishti" w:date="2025-11-02T14:45:00Z" w16du:dateUtc="2025-11-02T09:15:00Z">
        <w:r w:rsidR="00CF3A0B" w:rsidRPr="008440F6" w:rsidDel="001352DC">
          <w:delText>S</w:delText>
        </w:r>
      </w:del>
      <w:r w:rsidR="00CF3A0B" w:rsidRPr="008440F6">
        <w:t>hows</w:t>
      </w:r>
      <w:r w:rsidRPr="008440F6">
        <w:t xml:space="preserve"> the predicted sentiment category (e.g., </w:t>
      </w:r>
      <w:r w:rsidRPr="001352DC">
        <w:rPr>
          <w:rStyle w:val="CodeinTextBPBHEBChar"/>
          <w:rPrChange w:id="369" w:author="Srishti" w:date="2025-11-02T14:46:00Z" w16du:dateUtc="2025-11-02T09:16:00Z">
            <w:rPr/>
          </w:rPrChange>
        </w:rPr>
        <w:t>"POSITIVE"</w:t>
      </w:r>
      <w:r w:rsidRPr="008440F6">
        <w:t xml:space="preserve"> or </w:t>
      </w:r>
      <w:r w:rsidRPr="001352DC">
        <w:rPr>
          <w:rStyle w:val="CodeinTextBPBHEBChar"/>
          <w:rPrChange w:id="370" w:author="Srishti" w:date="2025-11-02T14:46:00Z" w16du:dateUtc="2025-11-02T09:16:00Z">
            <w:rPr/>
          </w:rPrChange>
        </w:rPr>
        <w:t>"NEGATIVE"</w:t>
      </w:r>
      <w:r w:rsidRPr="008440F6">
        <w:t>).</w:t>
      </w:r>
    </w:p>
    <w:p w14:paraId="6E2BBC83" w14:textId="655FCD5C" w:rsidR="008440F6" w:rsidRPr="008440F6" w:rsidRDefault="008440F6">
      <w:pPr>
        <w:pStyle w:val="NormalBPBHEB"/>
        <w:numPr>
          <w:ilvl w:val="0"/>
          <w:numId w:val="32"/>
        </w:numPr>
        <w:pPrChange w:id="371" w:author="Srishti" w:date="2025-11-02T14:45:00Z" w16du:dateUtc="2025-11-02T09:15:00Z">
          <w:pPr>
            <w:pStyle w:val="P-Regular"/>
            <w:numPr>
              <w:numId w:val="23"/>
            </w:numPr>
            <w:tabs>
              <w:tab w:val="num" w:pos="720"/>
            </w:tabs>
            <w:ind w:left="720" w:hanging="360"/>
            <w:jc w:val="both"/>
          </w:pPr>
        </w:pPrChange>
      </w:pPr>
      <w:r w:rsidRPr="008440F6">
        <w:rPr>
          <w:b/>
          <w:bCs/>
        </w:rPr>
        <w:t>Score</w:t>
      </w:r>
      <w:r w:rsidRPr="001352DC">
        <w:rPr>
          <w:rPrChange w:id="372" w:author="Srishti" w:date="2025-11-02T14:46:00Z" w16du:dateUtc="2025-11-02T09:16:00Z">
            <w:rPr>
              <w:b/>
              <w:bCs/>
            </w:rPr>
          </w:rPrChange>
        </w:rPr>
        <w:t>:</w:t>
      </w:r>
      <w:r w:rsidRPr="001352DC">
        <w:t xml:space="preserve"> </w:t>
      </w:r>
      <w:r w:rsidR="00CF3A0B" w:rsidRPr="008440F6">
        <w:t>I</w:t>
      </w:r>
      <w:ins w:id="373" w:author="Srishti" w:date="2025-11-02T14:46:00Z" w16du:dateUtc="2025-11-02T09:16:00Z">
        <w:r w:rsidR="001352DC">
          <w:t>t i</w:t>
        </w:r>
      </w:ins>
      <w:r w:rsidR="00CF3A0B" w:rsidRPr="008440F6">
        <w:t>s</w:t>
      </w:r>
      <w:r w:rsidRPr="008440F6">
        <w:t xml:space="preserve"> the confidence level of the prediction, ranging from 0 to 1.</w:t>
      </w:r>
    </w:p>
    <w:p w14:paraId="1EEBD811" w14:textId="66098A1F" w:rsidR="008440F6" w:rsidRPr="008440F6" w:rsidRDefault="008440F6">
      <w:pPr>
        <w:pStyle w:val="NormalBPBHEB"/>
        <w:pPrChange w:id="374" w:author="Srishti" w:date="2025-11-02T14:46:00Z" w16du:dateUtc="2025-11-02T09:16:00Z">
          <w:pPr>
            <w:pStyle w:val="P-Regular"/>
            <w:jc w:val="both"/>
          </w:pPr>
        </w:pPrChange>
      </w:pPr>
      <w:r w:rsidRPr="008440F6">
        <w:t xml:space="preserve">The results are iterated through and printed, displaying the sentiment label and the corresponding confidence score for each input. For instance, the output might </w:t>
      </w:r>
      <w:r w:rsidR="00CF3A0B" w:rsidRPr="008440F6">
        <w:t>show</w:t>
      </w:r>
      <w:r w:rsidRPr="008440F6">
        <w:t>:</w:t>
      </w:r>
    </w:p>
    <w:p w14:paraId="58CCBBFF" w14:textId="1196DCAD" w:rsidR="008440F6" w:rsidRPr="001352DC" w:rsidRDefault="008440F6" w:rsidP="008440F6">
      <w:pPr>
        <w:pStyle w:val="SC-Source"/>
        <w:rPr>
          <w:rFonts w:ascii="Consolas" w:hAnsi="Consolas"/>
          <w:sz w:val="20"/>
          <w:szCs w:val="20"/>
          <w:rPrChange w:id="375" w:author="Srishti" w:date="2025-11-02T14:49:00Z" w16du:dateUtc="2025-11-02T09:19:00Z">
            <w:rPr/>
          </w:rPrChange>
        </w:rPr>
      </w:pPr>
      <w:r w:rsidRPr="001352DC">
        <w:rPr>
          <w:rFonts w:ascii="Consolas" w:hAnsi="Consolas"/>
          <w:sz w:val="20"/>
          <w:szCs w:val="20"/>
          <w:rPrChange w:id="376" w:author="Srishti" w:date="2025-11-02T14:49:00Z" w16du:dateUtc="2025-11-02T09:19:00Z">
            <w:rPr/>
          </w:rPrChange>
        </w:rPr>
        <w:t>`yaml</w:t>
      </w:r>
    </w:p>
    <w:p w14:paraId="41550BD7" w14:textId="0A42C81E" w:rsidR="008440F6" w:rsidRPr="001352DC" w:rsidRDefault="008440F6" w:rsidP="008440F6">
      <w:pPr>
        <w:pStyle w:val="SC-Source"/>
        <w:rPr>
          <w:rFonts w:ascii="Consolas" w:hAnsi="Consolas"/>
          <w:sz w:val="20"/>
          <w:szCs w:val="20"/>
          <w:rPrChange w:id="377" w:author="Srishti" w:date="2025-11-02T14:49:00Z" w16du:dateUtc="2025-11-02T09:19:00Z">
            <w:rPr/>
          </w:rPrChange>
        </w:rPr>
      </w:pPr>
    </w:p>
    <w:p w14:paraId="76B407A6" w14:textId="77777777" w:rsidR="008440F6" w:rsidRPr="001352DC" w:rsidRDefault="008440F6" w:rsidP="008440F6">
      <w:pPr>
        <w:pStyle w:val="SC-Source"/>
        <w:rPr>
          <w:rFonts w:ascii="Consolas" w:hAnsi="Consolas"/>
          <w:sz w:val="20"/>
          <w:szCs w:val="20"/>
          <w:rPrChange w:id="378" w:author="Srishti" w:date="2025-11-02T14:49:00Z" w16du:dateUtc="2025-11-02T09:19:00Z">
            <w:rPr/>
          </w:rPrChange>
        </w:rPr>
      </w:pPr>
      <w:r w:rsidRPr="001352DC">
        <w:rPr>
          <w:rFonts w:ascii="Consolas" w:hAnsi="Consolas"/>
          <w:sz w:val="20"/>
          <w:szCs w:val="20"/>
          <w:rPrChange w:id="379" w:author="Srishti" w:date="2025-11-02T14:49:00Z" w16du:dateUtc="2025-11-02T09:19:00Z">
            <w:rPr/>
          </w:rPrChange>
        </w:rPr>
        <w:t>Sentiment: POSITIVE, Confidence: 0.99</w:t>
      </w:r>
    </w:p>
    <w:p w14:paraId="7396759F" w14:textId="77777777" w:rsidR="008440F6" w:rsidRPr="001352DC" w:rsidRDefault="008440F6" w:rsidP="008440F6">
      <w:pPr>
        <w:pStyle w:val="SC-Source"/>
        <w:rPr>
          <w:rFonts w:ascii="Consolas" w:hAnsi="Consolas"/>
          <w:sz w:val="20"/>
          <w:szCs w:val="20"/>
          <w:rPrChange w:id="380" w:author="Srishti" w:date="2025-11-02T14:49:00Z" w16du:dateUtc="2025-11-02T09:19:00Z">
            <w:rPr/>
          </w:rPrChange>
        </w:rPr>
      </w:pPr>
      <w:r w:rsidRPr="001352DC">
        <w:rPr>
          <w:rFonts w:ascii="Consolas" w:hAnsi="Consolas"/>
          <w:sz w:val="20"/>
          <w:szCs w:val="20"/>
          <w:rPrChange w:id="381" w:author="Srishti" w:date="2025-11-02T14:49:00Z" w16du:dateUtc="2025-11-02T09:19:00Z">
            <w:rPr/>
          </w:rPrChange>
        </w:rPr>
        <w:t>Sentiment: NEGATIVE, Confidence: 0.85</w:t>
      </w:r>
    </w:p>
    <w:p w14:paraId="14196CD0" w14:textId="2E70327E" w:rsidR="008440F6" w:rsidRPr="001352DC" w:rsidRDefault="008440F6" w:rsidP="008440F6">
      <w:pPr>
        <w:pStyle w:val="SC-Source"/>
        <w:rPr>
          <w:rFonts w:ascii="Consolas" w:hAnsi="Consolas"/>
          <w:sz w:val="20"/>
          <w:szCs w:val="20"/>
          <w:rPrChange w:id="382" w:author="Srishti" w:date="2025-11-02T14:49:00Z" w16du:dateUtc="2025-11-02T09:19:00Z">
            <w:rPr/>
          </w:rPrChange>
        </w:rPr>
      </w:pPr>
      <w:r w:rsidRPr="001352DC">
        <w:rPr>
          <w:rFonts w:ascii="Consolas" w:hAnsi="Consolas"/>
          <w:sz w:val="20"/>
          <w:szCs w:val="20"/>
          <w:rPrChange w:id="383" w:author="Srishti" w:date="2025-11-02T14:49:00Z" w16du:dateUtc="2025-11-02T09:19:00Z">
            <w:rPr/>
          </w:rPrChange>
        </w:rPr>
        <w:t>`</w:t>
      </w:r>
    </w:p>
    <w:p w14:paraId="2F7B49DB" w14:textId="739E5421" w:rsidR="00991688" w:rsidRDefault="008440F6" w:rsidP="001352DC">
      <w:pPr>
        <w:pStyle w:val="NormalBPBHEB"/>
        <w:rPr>
          <w:ins w:id="384" w:author="Srishti" w:date="2025-11-02T14:47:00Z" w16du:dateUtc="2025-11-02T09:17:00Z"/>
        </w:rPr>
      </w:pPr>
      <w:r w:rsidRPr="008440F6">
        <w:t xml:space="preserve">This script exemplifies the practicality of NLP pipelines in real-world scenarios. Brands can deploy similar systems to </w:t>
      </w:r>
      <w:r w:rsidR="00CF3A0B" w:rsidRPr="008440F6">
        <w:t>watch</w:t>
      </w:r>
      <w:r w:rsidRPr="008440F6">
        <w:t xml:space="preserve"> and analyze customer sentiment </w:t>
      </w:r>
      <w:r w:rsidR="00881670">
        <w:t>on</w:t>
      </w:r>
      <w:r w:rsidR="00881670" w:rsidRPr="008440F6">
        <w:t xml:space="preserve"> </w:t>
      </w:r>
      <w:r w:rsidR="007B4681" w:rsidRPr="008440F6">
        <w:t>a scale</w:t>
      </w:r>
      <w:r w:rsidRPr="008440F6">
        <w:t>, enabling them to act swiftly and strategically based on the insights derived from textual data. By automating this process, companies reduce manual effort, improve response times, and enhance customer satisfaction, aligning business strategies with public sentiment in real-time.</w:t>
      </w:r>
    </w:p>
    <w:p w14:paraId="07867ADA" w14:textId="77777777" w:rsidR="001352DC" w:rsidRPr="00991688" w:rsidRDefault="001352DC">
      <w:pPr>
        <w:pStyle w:val="NormalBPBHEB"/>
        <w:pPrChange w:id="385" w:author="Srishti" w:date="2025-11-02T14:50:00Z" w16du:dateUtc="2025-11-02T09:20:00Z">
          <w:pPr>
            <w:pStyle w:val="P-Regular"/>
            <w:jc w:val="both"/>
          </w:pPr>
        </w:pPrChange>
      </w:pPr>
    </w:p>
    <w:p w14:paraId="27CD2768" w14:textId="08FF5AF7" w:rsidR="00991688" w:rsidRPr="00991688" w:rsidRDefault="00991688">
      <w:pPr>
        <w:pStyle w:val="Heading1BPBHEB"/>
        <w:pPrChange w:id="386" w:author="Srishti" w:date="2025-11-02T14:50:00Z" w16du:dateUtc="2025-11-02T09:20:00Z">
          <w:pPr>
            <w:pStyle w:val="H1-Section"/>
          </w:pPr>
        </w:pPrChange>
      </w:pPr>
      <w:r w:rsidRPr="00991688">
        <w:t xml:space="preserve">Integrating </w:t>
      </w:r>
      <w:ins w:id="387" w:author="Srishti" w:date="2025-11-02T14:47:00Z" w16du:dateUtc="2025-11-02T09:17:00Z">
        <w:r w:rsidR="001352DC">
          <w:t>m</w:t>
        </w:r>
      </w:ins>
      <w:del w:id="388" w:author="Srishti" w:date="2025-11-02T14:47:00Z" w16du:dateUtc="2025-11-02T09:17:00Z">
        <w:r w:rsidRPr="00991688" w:rsidDel="001352DC">
          <w:delText>M</w:delText>
        </w:r>
      </w:del>
      <w:r w:rsidRPr="00991688">
        <w:t xml:space="preserve">ultiple </w:t>
      </w:r>
      <w:ins w:id="389" w:author="Srishti" w:date="2025-11-02T14:47:00Z" w16du:dateUtc="2025-11-02T09:17:00Z">
        <w:r w:rsidR="001352DC">
          <w:t>m</w:t>
        </w:r>
      </w:ins>
      <w:del w:id="390" w:author="Srishti" w:date="2025-11-02T14:47:00Z" w16du:dateUtc="2025-11-02T09:17:00Z">
        <w:r w:rsidRPr="00991688" w:rsidDel="001352DC">
          <w:delText>M</w:delText>
        </w:r>
      </w:del>
      <w:r w:rsidRPr="00991688">
        <w:t xml:space="preserve">odels </w:t>
      </w:r>
      <w:r w:rsidR="00B641DA" w:rsidRPr="00991688">
        <w:t>into</w:t>
      </w:r>
      <w:r w:rsidRPr="00991688">
        <w:t xml:space="preserve"> a </w:t>
      </w:r>
      <w:ins w:id="391" w:author="Srishti" w:date="2025-11-02T14:47:00Z" w16du:dateUtc="2025-11-02T09:17:00Z">
        <w:r w:rsidR="001352DC">
          <w:t>s</w:t>
        </w:r>
      </w:ins>
      <w:del w:id="392" w:author="Srishti" w:date="2025-11-02T14:47:00Z" w16du:dateUtc="2025-11-02T09:17:00Z">
        <w:r w:rsidRPr="00991688" w:rsidDel="001352DC">
          <w:delText>S</w:delText>
        </w:r>
      </w:del>
      <w:r w:rsidRPr="00991688">
        <w:t xml:space="preserve">ingle </w:t>
      </w:r>
      <w:ins w:id="393" w:author="Srishti" w:date="2025-11-02T14:50:00Z" w16du:dateUtc="2025-11-02T09:20:00Z">
        <w:r w:rsidR="00635D65">
          <w:t>p</w:t>
        </w:r>
      </w:ins>
      <w:del w:id="394" w:author="Srishti" w:date="2025-11-02T14:50:00Z" w16du:dateUtc="2025-11-02T09:20:00Z">
        <w:r w:rsidRPr="00991688" w:rsidDel="00635D65">
          <w:delText>P</w:delText>
        </w:r>
      </w:del>
      <w:r w:rsidRPr="00991688">
        <w:t>ipeline</w:t>
      </w:r>
    </w:p>
    <w:p w14:paraId="003930F5" w14:textId="31F517FA" w:rsidR="00615769" w:rsidRDefault="004A61D7" w:rsidP="00635D65">
      <w:pPr>
        <w:pStyle w:val="NormalBPBHEB"/>
        <w:rPr>
          <w:ins w:id="395" w:author="Srishti" w:date="2025-11-02T14:50:00Z" w16du:dateUtc="2025-11-02T09:20:00Z"/>
        </w:rPr>
      </w:pPr>
      <w:r>
        <w:t>Integrating multiple models into a single pipeline is an advanced method to handle complex NLP challenges. By combining different models' abilities, these pipelines support comprehensive analysis and decision-making, greatly enhancing their scope and usefulness. In fields like customer service, healthcare, and financial analysis, integrated pipelines simplify workflows by automating tasks that would otherwise require manual effort or multiple separate systems. This section explores the practical uses of such integrations, showing how effective they can be in solving real-world problems quickly and efficiently.</w:t>
      </w:r>
    </w:p>
    <w:p w14:paraId="32EE7C89" w14:textId="77777777" w:rsidR="00635D65" w:rsidRDefault="00635D65">
      <w:pPr>
        <w:pStyle w:val="NormalBPBHEB"/>
        <w:pPrChange w:id="396" w:author="Srishti" w:date="2025-11-02T14:50:00Z" w16du:dateUtc="2025-11-02T09:20:00Z">
          <w:pPr>
            <w:pStyle w:val="P-Regular"/>
            <w:jc w:val="both"/>
          </w:pPr>
        </w:pPrChange>
      </w:pPr>
    </w:p>
    <w:p w14:paraId="3B5A0ABC" w14:textId="016D55F6" w:rsidR="00B641DA" w:rsidRDefault="00B641DA">
      <w:pPr>
        <w:pStyle w:val="Heading2BPBHEB"/>
        <w:pPrChange w:id="397" w:author="Srishti" w:date="2025-11-02T14:50:00Z" w16du:dateUtc="2025-11-02T09:20:00Z">
          <w:pPr>
            <w:pStyle w:val="H2-Heading"/>
            <w:jc w:val="both"/>
          </w:pPr>
        </w:pPrChange>
      </w:pPr>
      <w:r w:rsidRPr="00991688">
        <w:t xml:space="preserve">Customer </w:t>
      </w:r>
      <w:ins w:id="398" w:author="Srishti" w:date="2025-11-02T14:50:00Z" w16du:dateUtc="2025-11-02T09:20:00Z">
        <w:r w:rsidR="00635D65">
          <w:t>s</w:t>
        </w:r>
      </w:ins>
      <w:del w:id="399" w:author="Srishti" w:date="2025-11-02T14:50:00Z" w16du:dateUtc="2025-11-02T09:20:00Z">
        <w:r w:rsidRPr="00991688" w:rsidDel="00635D65">
          <w:delText>S</w:delText>
        </w:r>
      </w:del>
      <w:r w:rsidRPr="00991688">
        <w:t xml:space="preserve">ervice </w:t>
      </w:r>
      <w:ins w:id="400" w:author="Srishti" w:date="2025-11-02T14:50:00Z" w16du:dateUtc="2025-11-02T09:20:00Z">
        <w:r w:rsidR="00635D65">
          <w:t>a</w:t>
        </w:r>
      </w:ins>
      <w:del w:id="401" w:author="Srishti" w:date="2025-11-02T14:50:00Z" w16du:dateUtc="2025-11-02T09:20:00Z">
        <w:r w:rsidRPr="00991688" w:rsidDel="00635D65">
          <w:delText>A</w:delText>
        </w:r>
      </w:del>
      <w:r w:rsidRPr="00991688">
        <w:t>utomation</w:t>
      </w:r>
    </w:p>
    <w:p w14:paraId="085A994E" w14:textId="31F63B66" w:rsidR="00B641DA" w:rsidRDefault="00B641DA" w:rsidP="00635D65">
      <w:pPr>
        <w:pStyle w:val="NormalBPBHEB"/>
        <w:rPr>
          <w:ins w:id="402" w:author="Srishti" w:date="2025-11-02T14:50:00Z" w16du:dateUtc="2025-11-02T09:20:00Z"/>
        </w:rPr>
      </w:pPr>
      <w:r w:rsidRPr="00615769">
        <w:t>Integrated pipelines in customer service settings combine sentiment analysis, intent recognition, and entity extraction to deliver a holistic understanding of customer interactions. For instance, sentiment analysis finds the emotional tone of a customer query, while intent recognition finds the purpose behind the message (e.g., a refund request or product inquiry). Entity extraction then finds specific elements like order numbers, product names, or dates. Together, these tasks enable automated routing to the proper support agent or system, improving response times and customer satisfaction. Such systems are widely employed in AI-driven chatbots and virtual assistants</w:t>
      </w:r>
      <w:r>
        <w:t xml:space="preserve"> </w:t>
      </w:r>
      <w:ins w:id="403" w:author="Srishti" w:date="2025-11-02T14:50:00Z" w16du:dateUtc="2025-11-02T09:20:00Z">
        <w:r w:rsidR="00635D65">
          <w:t>[9]</w:t>
        </w:r>
      </w:ins>
      <w:customXmlDelRangeStart w:id="404" w:author="Srishti" w:date="2025-11-02T14:50:00Z"/>
      <w:sdt>
        <w:sdtPr>
          <w:id w:val="2138838923"/>
          <w:citation/>
        </w:sdtPr>
        <w:sdtContent>
          <w:customXmlDelRangeEnd w:id="404"/>
          <w:del w:id="405" w:author="Srishti" w:date="2025-11-02T14:50:00Z" w16du:dateUtc="2025-11-02T09:20:00Z">
            <w:r w:rsidDel="00635D65">
              <w:fldChar w:fldCharType="begin"/>
            </w:r>
            <w:r w:rsidDel="00635D65">
              <w:delInstrText xml:space="preserve"> CITATION Chopra2016 \l 1033 </w:delInstrText>
            </w:r>
            <w:r w:rsidDel="00635D65">
              <w:fldChar w:fldCharType="separate"/>
            </w:r>
            <w:r w:rsidR="004905A9" w:rsidRPr="004905A9" w:rsidDel="00635D65">
              <w:rPr>
                <w:noProof/>
              </w:rPr>
              <w:delText>[9]</w:delText>
            </w:r>
            <w:r w:rsidDel="00635D65">
              <w:fldChar w:fldCharType="end"/>
            </w:r>
          </w:del>
          <w:customXmlDelRangeStart w:id="406" w:author="Srishti" w:date="2025-11-02T14:50:00Z"/>
        </w:sdtContent>
      </w:sdt>
      <w:customXmlDelRangeEnd w:id="406"/>
      <w:r w:rsidRPr="00615769">
        <w:t>.</w:t>
      </w:r>
    </w:p>
    <w:p w14:paraId="65DE0AB2" w14:textId="77777777" w:rsidR="00635D65" w:rsidRDefault="00635D65">
      <w:pPr>
        <w:pStyle w:val="NormalBPBHEB"/>
        <w:pPrChange w:id="407" w:author="Srishti" w:date="2025-11-02T14:50:00Z" w16du:dateUtc="2025-11-02T09:20:00Z">
          <w:pPr>
            <w:pStyle w:val="P-Regular"/>
            <w:jc w:val="both"/>
          </w:pPr>
        </w:pPrChange>
      </w:pPr>
    </w:p>
    <w:p w14:paraId="28AFD832" w14:textId="165E7272" w:rsidR="00B641DA" w:rsidRDefault="00B641DA">
      <w:pPr>
        <w:pStyle w:val="Heading2BPBHEB"/>
        <w:pPrChange w:id="408" w:author="Srishti" w:date="2025-11-02T14:50:00Z" w16du:dateUtc="2025-11-02T09:20:00Z">
          <w:pPr>
            <w:pStyle w:val="H2-Heading"/>
          </w:pPr>
        </w:pPrChange>
      </w:pPr>
      <w:r w:rsidRPr="00991688">
        <w:t xml:space="preserve">Healthcare </w:t>
      </w:r>
      <w:ins w:id="409" w:author="Srishti" w:date="2025-11-02T14:50:00Z" w16du:dateUtc="2025-11-02T09:20:00Z">
        <w:r w:rsidR="00635D65">
          <w:t>d</w:t>
        </w:r>
      </w:ins>
      <w:del w:id="410" w:author="Srishti" w:date="2025-11-02T14:50:00Z" w16du:dateUtc="2025-11-02T09:20:00Z">
        <w:r w:rsidRPr="00991688" w:rsidDel="00635D65">
          <w:delText>D</w:delText>
        </w:r>
      </w:del>
      <w:r w:rsidRPr="00991688">
        <w:t xml:space="preserve">ata </w:t>
      </w:r>
      <w:ins w:id="411" w:author="Srishti" w:date="2025-11-02T14:50:00Z" w16du:dateUtc="2025-11-02T09:20:00Z">
        <w:r w:rsidR="00635D65">
          <w:t>p</w:t>
        </w:r>
      </w:ins>
      <w:del w:id="412" w:author="Srishti" w:date="2025-11-02T14:50:00Z" w16du:dateUtc="2025-11-02T09:20:00Z">
        <w:r w:rsidRPr="00991688" w:rsidDel="00635D65">
          <w:delText>P</w:delText>
        </w:r>
      </w:del>
      <w:r w:rsidRPr="00991688">
        <w:t>rocessing</w:t>
      </w:r>
    </w:p>
    <w:p w14:paraId="6E428FDE" w14:textId="29642E08" w:rsidR="00B641DA" w:rsidRPr="00ED538D" w:rsidRDefault="00B641DA">
      <w:pPr>
        <w:pStyle w:val="NormalBPBHEB"/>
        <w:pPrChange w:id="413" w:author="Srishti" w:date="2025-11-02T14:51:00Z" w16du:dateUtc="2025-11-02T09:21:00Z">
          <w:pPr>
            <w:pStyle w:val="P-Regular"/>
            <w:jc w:val="both"/>
          </w:pPr>
        </w:pPrChange>
      </w:pPr>
      <w:r w:rsidRPr="00615769">
        <w:t xml:space="preserve">In the healthcare sector, integrated pipelines help process unstructured clinical text by combining medical entity recognition with summarization techniques. For example, an NLP pipeline might extract relevant entities such as drug names, symptoms, or medical conditions </w:t>
      </w:r>
      <w:r w:rsidRPr="00615769">
        <w:lastRenderedPageBreak/>
        <w:t xml:space="preserve">from a patient's clinical notes, followed by summarizing these findings into actionable insights for healthcare professionals. This approach enhances the efficiency of clinical workflows, allowing practitioners to focus on patient care instead of sifting through extensive medical records </w:t>
      </w:r>
      <w:ins w:id="414" w:author="Srishti" w:date="2025-11-02T14:51:00Z" w16du:dateUtc="2025-11-02T09:21:00Z">
        <w:r w:rsidR="00635D65">
          <w:t>[10]</w:t>
        </w:r>
      </w:ins>
      <w:customXmlDelRangeStart w:id="415" w:author="Srishti" w:date="2025-11-02T14:51:00Z"/>
      <w:sdt>
        <w:sdtPr>
          <w:id w:val="-122156968"/>
          <w:citation/>
        </w:sdtPr>
        <w:sdtContent>
          <w:customXmlDelRangeEnd w:id="415"/>
          <w:del w:id="416" w:author="Srishti" w:date="2025-11-02T14:51:00Z" w16du:dateUtc="2025-11-02T09:21:00Z">
            <w:r w:rsidDel="00635D65">
              <w:fldChar w:fldCharType="begin"/>
            </w:r>
            <w:r w:rsidDel="00635D65">
              <w:delInstrText xml:space="preserve"> CITATION Shickel2018 \l 1033 </w:delInstrText>
            </w:r>
            <w:r w:rsidDel="00635D65">
              <w:fldChar w:fldCharType="separate"/>
            </w:r>
            <w:r w:rsidR="004905A9" w:rsidRPr="004905A9" w:rsidDel="00635D65">
              <w:rPr>
                <w:noProof/>
              </w:rPr>
              <w:delText>[10]</w:delText>
            </w:r>
            <w:r w:rsidDel="00635D65">
              <w:fldChar w:fldCharType="end"/>
            </w:r>
          </w:del>
          <w:customXmlDelRangeStart w:id="417" w:author="Srishti" w:date="2025-11-02T14:51:00Z"/>
        </w:sdtContent>
      </w:sdt>
      <w:customXmlDelRangeEnd w:id="417"/>
      <w:r w:rsidRPr="00615769">
        <w:t>.</w:t>
      </w:r>
    </w:p>
    <w:p w14:paraId="65037155" w14:textId="2502BDAF" w:rsidR="0007521F" w:rsidRDefault="0007521F">
      <w:pPr>
        <w:pStyle w:val="NormalBPBHEB"/>
        <w:pPrChange w:id="418" w:author="Srishti" w:date="2025-11-02T14:51:00Z" w16du:dateUtc="2025-11-02T09:21:00Z">
          <w:pPr>
            <w:pStyle w:val="P-Regular"/>
            <w:jc w:val="both"/>
          </w:pPr>
        </w:pPrChange>
      </w:pPr>
      <w:r w:rsidRPr="00635D65">
        <w:rPr>
          <w:i/>
          <w:iCs/>
          <w:rPrChange w:id="419" w:author="Srishti" w:date="2025-11-02T14:51:00Z" w16du:dateUtc="2025-11-02T09:21:00Z">
            <w:rPr/>
          </w:rPrChange>
        </w:rPr>
        <w:t>Figure 6.2</w:t>
      </w:r>
      <w:r w:rsidRPr="0007521F">
        <w:t xml:space="preserve"> </w:t>
      </w:r>
      <w:del w:id="420" w:author="Srishti" w:date="2025-11-02T14:51:00Z" w16du:dateUtc="2025-11-02T09:21:00Z">
        <w:r w:rsidR="006B5089" w:rsidDel="00635D65">
          <w:delText>bel</w:delText>
        </w:r>
        <w:r w:rsidR="00A31CB1" w:rsidDel="00635D65">
          <w:delText xml:space="preserve">ow </w:delText>
        </w:r>
      </w:del>
      <w:r w:rsidR="00CB0978" w:rsidRPr="0007521F">
        <w:t>shows</w:t>
      </w:r>
      <w:r w:rsidRPr="0007521F">
        <w:t xml:space="preserve"> the integration of multiple NLP models within a unified Hugging Face pipeline, enabling simultaneous sentiment analysis, entity recognition, and intent detection for enriched text understanding</w:t>
      </w:r>
      <w:ins w:id="421" w:author="Srishti" w:date="2025-11-02T14:51:00Z" w16du:dateUtc="2025-11-02T09:21:00Z">
        <w:r w:rsidR="00635D65">
          <w:t>.</w:t>
        </w:r>
      </w:ins>
      <w:del w:id="422" w:author="Srishti" w:date="2025-11-02T14:51:00Z" w16du:dateUtc="2025-11-02T09:21:00Z">
        <w:r w:rsidRPr="0007521F" w:rsidDel="00635D65">
          <w:delText>.</w:delText>
        </w:r>
      </w:del>
    </w:p>
    <w:p w14:paraId="28BA15D4" w14:textId="77777777" w:rsidR="008C2686" w:rsidRDefault="00F57B76">
      <w:pPr>
        <w:pStyle w:val="FigureBPBHEB"/>
        <w:pPrChange w:id="423" w:author="Srishti" w:date="2025-11-02T14:51:00Z" w16du:dateUtc="2025-11-02T09:21:00Z">
          <w:pPr>
            <w:pStyle w:val="P-Regular"/>
            <w:keepNext/>
            <w:jc w:val="center"/>
          </w:pPr>
        </w:pPrChange>
      </w:pPr>
      <w:r>
        <w:rPr>
          <w:noProof/>
        </w:rPr>
        <w:drawing>
          <wp:inline distT="0" distB="0" distL="0" distR="0" wp14:anchorId="6813E1F1" wp14:editId="1371E121">
            <wp:extent cx="2794535" cy="4191610"/>
            <wp:effectExtent l="0" t="0" r="6350" b="0"/>
            <wp:docPr id="1857562677" name="Picture 5" descr="A diagram of a medical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62677" name="Picture 5" descr="A diagram of a medical procedure&#10;&#10;AI-generated content may be incorrect."/>
                    <pic:cNvPicPr/>
                  </pic:nvPicPr>
                  <pic:blipFill>
                    <a:blip r:embed="rId16"/>
                    <a:stretch>
                      <a:fillRect/>
                    </a:stretch>
                  </pic:blipFill>
                  <pic:spPr>
                    <a:xfrm>
                      <a:off x="0" y="0"/>
                      <a:ext cx="2808330" cy="4212301"/>
                    </a:xfrm>
                    <a:prstGeom prst="rect">
                      <a:avLst/>
                    </a:prstGeom>
                  </pic:spPr>
                </pic:pic>
              </a:graphicData>
            </a:graphic>
          </wp:inline>
        </w:drawing>
      </w:r>
    </w:p>
    <w:p w14:paraId="526AED5F" w14:textId="2D94C3F2" w:rsidR="006B5089" w:rsidRDefault="008C2686" w:rsidP="00635D65">
      <w:pPr>
        <w:pStyle w:val="FigureCaptionBPBHEB"/>
        <w:rPr>
          <w:ins w:id="424" w:author="Srishti" w:date="2025-11-02T14:54:00Z" w16du:dateUtc="2025-11-02T09:24:00Z"/>
        </w:rPr>
      </w:pPr>
      <w:commentRangeStart w:id="425"/>
      <w:r w:rsidRPr="00635D65">
        <w:rPr>
          <w:b/>
          <w:bCs w:val="0"/>
          <w:rPrChange w:id="426" w:author="Srishti" w:date="2025-11-02T14:51:00Z" w16du:dateUtc="2025-11-02T09:21:00Z">
            <w:rPr/>
          </w:rPrChange>
        </w:rPr>
        <w:t>Figure 6.</w:t>
      </w:r>
      <w:ins w:id="427" w:author="Srishti" w:date="2025-11-02T14:51:00Z" w16du:dateUtc="2025-11-02T09:21:00Z">
        <w:r w:rsidR="00635D65" w:rsidRPr="00635D65">
          <w:rPr>
            <w:b/>
            <w:bCs w:val="0"/>
            <w:rPrChange w:id="428" w:author="Srishti" w:date="2025-11-02T14:51:00Z" w16du:dateUtc="2025-11-02T09:21:00Z">
              <w:rPr/>
            </w:rPrChange>
          </w:rPr>
          <w:t>2</w:t>
        </w:r>
      </w:ins>
      <w:del w:id="429" w:author="Srishti" w:date="2025-11-02T14:51:00Z" w16du:dateUtc="2025-11-02T09:21:00Z">
        <w:r w:rsidDel="00635D65">
          <w:fldChar w:fldCharType="begin"/>
        </w:r>
        <w:r w:rsidDel="00635D65">
          <w:delInstrText xml:space="preserve"> SEQ Figure_6. \* ARABIC </w:delInstrText>
        </w:r>
        <w:r w:rsidDel="00635D65">
          <w:fldChar w:fldCharType="separate"/>
        </w:r>
        <w:r w:rsidR="007C279C" w:rsidDel="00635D65">
          <w:rPr>
            <w:noProof/>
          </w:rPr>
          <w:delText>2</w:delText>
        </w:r>
        <w:r w:rsidDel="00635D65">
          <w:fldChar w:fldCharType="end"/>
        </w:r>
        <w:r w:rsidDel="00635D65">
          <w:delText xml:space="preserve"> - </w:delText>
        </w:r>
      </w:del>
      <w:ins w:id="430" w:author="Srishti" w:date="2025-11-02T14:51:00Z" w16du:dateUtc="2025-11-02T09:21:00Z">
        <w:r w:rsidR="00635D65">
          <w:t xml:space="preserve">: </w:t>
        </w:r>
      </w:ins>
      <w:r w:rsidRPr="00253886">
        <w:t>An integrated NLP pipeline performing multi-task inference using sentiment analysis, named entity recognition, and intent classification. This modular design enables comprehensive analysis of a single input and streamlines downstream decision-making in I</w:t>
      </w:r>
      <w:commentRangeEnd w:id="425"/>
      <w:r w:rsidR="00635D65">
        <w:rPr>
          <w:rStyle w:val="CommentReference"/>
          <w:rFonts w:ascii="Arial" w:eastAsia="Arial" w:hAnsi="Arial" w:cs="Arial"/>
          <w:bCs w:val="0"/>
          <w:i w:val="0"/>
          <w:iCs w:val="0"/>
        </w:rPr>
        <w:commentReference w:id="425"/>
      </w:r>
    </w:p>
    <w:p w14:paraId="58EC0D1A" w14:textId="77777777" w:rsidR="00635D65" w:rsidRDefault="00635D65">
      <w:pPr>
        <w:pStyle w:val="NormalBPBHEB"/>
        <w:pPrChange w:id="431" w:author="Srishti" w:date="2025-11-02T14:54:00Z" w16du:dateUtc="2025-11-02T09:24:00Z">
          <w:pPr>
            <w:pStyle w:val="Caption"/>
            <w:jc w:val="both"/>
          </w:pPr>
        </w:pPrChange>
      </w:pPr>
    </w:p>
    <w:p w14:paraId="41414EA9" w14:textId="7A5AFD0B" w:rsidR="00991688" w:rsidRPr="00991688" w:rsidRDefault="00615769">
      <w:pPr>
        <w:pStyle w:val="NormalBPBHEB"/>
        <w:pPrChange w:id="432" w:author="Srishti" w:date="2025-11-02T14:54:00Z" w16du:dateUtc="2025-11-02T09:24:00Z">
          <w:pPr>
            <w:pStyle w:val="P-Regular"/>
          </w:pPr>
        </w:pPrChange>
      </w:pPr>
      <w:r w:rsidRPr="00615769">
        <w:t xml:space="preserve">To illustrate the integration of multiple models, the following code combines sentiment analysis and </w:t>
      </w:r>
      <w:del w:id="433" w:author="Srishti" w:date="2025-11-02T14:54:00Z" w16du:dateUtc="2025-11-02T09:24:00Z">
        <w:r w:rsidRPr="00615769" w:rsidDel="00635D65">
          <w:delText>named entity recognition (</w:delText>
        </w:r>
      </w:del>
      <w:r w:rsidRPr="00615769">
        <w:t>NER</w:t>
      </w:r>
      <w:del w:id="434" w:author="Srishti" w:date="2025-11-02T14:54:00Z" w16du:dateUtc="2025-11-02T09:24:00Z">
        <w:r w:rsidRPr="00615769" w:rsidDel="00635D65">
          <w:delText>)</w:delText>
        </w:r>
      </w:del>
      <w:r w:rsidRPr="00615769">
        <w:t xml:space="preserve"> tasks into a single pipeline. This example </w:t>
      </w:r>
      <w:r w:rsidR="00CF3A0B" w:rsidRPr="00615769">
        <w:t>proves</w:t>
      </w:r>
      <w:r w:rsidRPr="00615769">
        <w:t xml:space="preserve"> how text inputs can be simultaneously processed for emotional tone and entity identification</w:t>
      </w:r>
      <w:r>
        <w:t>:</w:t>
      </w:r>
      <w:del w:id="435" w:author="Srishti" w:date="2025-11-02T14:54:00Z" w16du:dateUtc="2025-11-02T09:24:00Z">
        <w:r w:rsidR="00991688" w:rsidRPr="00991688" w:rsidDel="00635D65">
          <w:delText> </w:delText>
        </w:r>
      </w:del>
    </w:p>
    <w:p w14:paraId="01738FAD" w14:textId="77777777" w:rsidR="00991688" w:rsidRPr="00635D65" w:rsidRDefault="00991688" w:rsidP="00900CC9">
      <w:pPr>
        <w:pStyle w:val="SC-Source"/>
        <w:rPr>
          <w:rFonts w:ascii="Consolas" w:hAnsi="Consolas"/>
          <w:sz w:val="20"/>
          <w:szCs w:val="20"/>
          <w:rPrChange w:id="436" w:author="Srishti" w:date="2025-11-02T14:54:00Z" w16du:dateUtc="2025-11-02T09:24:00Z">
            <w:rPr/>
          </w:rPrChange>
        </w:rPr>
      </w:pPr>
      <w:r w:rsidRPr="00635D65">
        <w:rPr>
          <w:rFonts w:ascii="Consolas" w:hAnsi="Consolas"/>
          <w:sz w:val="20"/>
          <w:szCs w:val="20"/>
          <w:rPrChange w:id="437" w:author="Srishti" w:date="2025-11-02T14:54:00Z" w16du:dateUtc="2025-11-02T09:24:00Z">
            <w:rPr/>
          </w:rPrChange>
        </w:rPr>
        <w:t>python</w:t>
      </w:r>
    </w:p>
    <w:p w14:paraId="495B9100" w14:textId="2A7EFFB3" w:rsidR="00991688" w:rsidRPr="00635D65" w:rsidRDefault="00991688" w:rsidP="00900CC9">
      <w:pPr>
        <w:pStyle w:val="SC-Source"/>
        <w:rPr>
          <w:rFonts w:ascii="Consolas" w:hAnsi="Consolas"/>
          <w:sz w:val="20"/>
          <w:szCs w:val="20"/>
          <w:rPrChange w:id="438" w:author="Srishti" w:date="2025-11-02T14:54:00Z" w16du:dateUtc="2025-11-02T09:24:00Z">
            <w:rPr/>
          </w:rPrChange>
        </w:rPr>
      </w:pPr>
    </w:p>
    <w:p w14:paraId="58D68CD5" w14:textId="77777777" w:rsidR="00991688" w:rsidRPr="00635D65" w:rsidRDefault="00991688" w:rsidP="00900CC9">
      <w:pPr>
        <w:pStyle w:val="SC-Source"/>
        <w:rPr>
          <w:rFonts w:ascii="Consolas" w:hAnsi="Consolas"/>
          <w:sz w:val="20"/>
          <w:szCs w:val="20"/>
          <w:rPrChange w:id="439" w:author="Srishti" w:date="2025-11-02T14:54:00Z" w16du:dateUtc="2025-11-02T09:24:00Z">
            <w:rPr/>
          </w:rPrChange>
        </w:rPr>
      </w:pPr>
      <w:r w:rsidRPr="00635D65">
        <w:rPr>
          <w:rFonts w:ascii="Consolas" w:hAnsi="Consolas"/>
          <w:sz w:val="20"/>
          <w:szCs w:val="20"/>
          <w:rPrChange w:id="440" w:author="Srishti" w:date="2025-11-02T14:54:00Z" w16du:dateUtc="2025-11-02T09:24:00Z">
            <w:rPr/>
          </w:rPrChange>
        </w:rPr>
        <w:t>from transformers import pipeline</w:t>
      </w:r>
    </w:p>
    <w:p w14:paraId="693B5262" w14:textId="77777777" w:rsidR="00615769" w:rsidRPr="00635D65" w:rsidRDefault="00615769" w:rsidP="00900CC9">
      <w:pPr>
        <w:pStyle w:val="SC-Source"/>
        <w:rPr>
          <w:rFonts w:ascii="Consolas" w:hAnsi="Consolas"/>
          <w:sz w:val="20"/>
          <w:szCs w:val="20"/>
          <w:rPrChange w:id="441" w:author="Srishti" w:date="2025-11-02T14:54:00Z" w16du:dateUtc="2025-11-02T09:24:00Z">
            <w:rPr/>
          </w:rPrChange>
        </w:rPr>
      </w:pPr>
    </w:p>
    <w:p w14:paraId="39E5B8E5" w14:textId="77777777" w:rsidR="00991688" w:rsidRPr="00635D65" w:rsidRDefault="00991688" w:rsidP="00900CC9">
      <w:pPr>
        <w:pStyle w:val="SC-Source"/>
        <w:rPr>
          <w:rFonts w:ascii="Consolas" w:hAnsi="Consolas"/>
          <w:sz w:val="20"/>
          <w:szCs w:val="20"/>
          <w:rPrChange w:id="442" w:author="Srishti" w:date="2025-11-02T14:54:00Z" w16du:dateUtc="2025-11-02T09:24:00Z">
            <w:rPr/>
          </w:rPrChange>
        </w:rPr>
      </w:pPr>
      <w:r w:rsidRPr="00635D65">
        <w:rPr>
          <w:rFonts w:ascii="Consolas" w:hAnsi="Consolas"/>
          <w:sz w:val="20"/>
          <w:szCs w:val="20"/>
          <w:rPrChange w:id="443" w:author="Srishti" w:date="2025-11-02T14:54:00Z" w16du:dateUtc="2025-11-02T09:24:00Z">
            <w:rPr/>
          </w:rPrChange>
        </w:rPr>
        <w:lastRenderedPageBreak/>
        <w:t># Load pipelines</w:t>
      </w:r>
      <w:r w:rsidRPr="00635D65">
        <w:rPr>
          <w:rFonts w:ascii="Consolas" w:hAnsi="Consolas"/>
          <w:sz w:val="20"/>
          <w:szCs w:val="20"/>
          <w:rPrChange w:id="444" w:author="Srishti" w:date="2025-11-02T14:54:00Z" w16du:dateUtc="2025-11-02T09:24:00Z">
            <w:rPr/>
          </w:rPrChange>
        </w:rPr>
        <w:br/>
        <w:t>sentiment_pipeline = pipeline("sentiment-analysis")</w:t>
      </w:r>
      <w:r w:rsidRPr="00635D65">
        <w:rPr>
          <w:rFonts w:ascii="Consolas" w:hAnsi="Consolas"/>
          <w:sz w:val="20"/>
          <w:szCs w:val="20"/>
          <w:rPrChange w:id="445" w:author="Srishti" w:date="2025-11-02T14:54:00Z" w16du:dateUtc="2025-11-02T09:24:00Z">
            <w:rPr/>
          </w:rPrChange>
        </w:rPr>
        <w:br/>
        <w:t>ner_pipeline = pipeline("ner")</w:t>
      </w:r>
    </w:p>
    <w:p w14:paraId="3CF30A26" w14:textId="77777777" w:rsidR="00991688" w:rsidRPr="00635D65" w:rsidRDefault="00991688" w:rsidP="00900CC9">
      <w:pPr>
        <w:pStyle w:val="SC-Source"/>
        <w:rPr>
          <w:rFonts w:ascii="Consolas" w:hAnsi="Consolas"/>
          <w:sz w:val="20"/>
          <w:szCs w:val="20"/>
          <w:rPrChange w:id="446" w:author="Srishti" w:date="2025-11-02T14:54:00Z" w16du:dateUtc="2025-11-02T09:24:00Z">
            <w:rPr/>
          </w:rPrChange>
        </w:rPr>
      </w:pPr>
      <w:r w:rsidRPr="00635D65">
        <w:rPr>
          <w:rFonts w:ascii="Consolas" w:hAnsi="Consolas"/>
          <w:sz w:val="20"/>
          <w:szCs w:val="20"/>
          <w:rPrChange w:id="447" w:author="Srishti" w:date="2025-11-02T14:54:00Z" w16du:dateUtc="2025-11-02T09:24:00Z">
            <w:rPr/>
          </w:rPrChange>
        </w:rPr>
        <w:t># Example text</w:t>
      </w:r>
      <w:r w:rsidRPr="00635D65">
        <w:rPr>
          <w:rFonts w:ascii="Consolas" w:hAnsi="Consolas"/>
          <w:sz w:val="20"/>
          <w:szCs w:val="20"/>
          <w:rPrChange w:id="448" w:author="Srishti" w:date="2025-11-02T14:54:00Z" w16du:dateUtc="2025-11-02T09:24:00Z">
            <w:rPr/>
          </w:rPrChange>
        </w:rPr>
        <w:br/>
        <w:t>text = "Zinnia Health provides excellent AI-driven care solutions."</w:t>
      </w:r>
    </w:p>
    <w:p w14:paraId="0B841E06" w14:textId="77777777" w:rsidR="00615769" w:rsidRPr="00635D65" w:rsidRDefault="00615769" w:rsidP="00900CC9">
      <w:pPr>
        <w:pStyle w:val="SC-Source"/>
        <w:rPr>
          <w:rFonts w:ascii="Consolas" w:hAnsi="Consolas"/>
          <w:sz w:val="20"/>
          <w:szCs w:val="20"/>
          <w:rPrChange w:id="449" w:author="Srishti" w:date="2025-11-02T14:54:00Z" w16du:dateUtc="2025-11-02T09:24:00Z">
            <w:rPr/>
          </w:rPrChange>
        </w:rPr>
      </w:pPr>
    </w:p>
    <w:p w14:paraId="52D92F4B" w14:textId="77777777" w:rsidR="00991688" w:rsidRPr="00635D65" w:rsidRDefault="00991688" w:rsidP="00900CC9">
      <w:pPr>
        <w:pStyle w:val="SC-Source"/>
        <w:rPr>
          <w:rFonts w:ascii="Consolas" w:hAnsi="Consolas"/>
          <w:sz w:val="20"/>
          <w:szCs w:val="20"/>
          <w:rPrChange w:id="450" w:author="Srishti" w:date="2025-11-02T14:54:00Z" w16du:dateUtc="2025-11-02T09:24:00Z">
            <w:rPr/>
          </w:rPrChange>
        </w:rPr>
      </w:pPr>
      <w:r w:rsidRPr="00635D65">
        <w:rPr>
          <w:rFonts w:ascii="Consolas" w:hAnsi="Consolas"/>
          <w:sz w:val="20"/>
          <w:szCs w:val="20"/>
          <w:rPrChange w:id="451" w:author="Srishti" w:date="2025-11-02T14:54:00Z" w16du:dateUtc="2025-11-02T09:24:00Z">
            <w:rPr/>
          </w:rPrChange>
        </w:rPr>
        <w:t># Process text with both pipelines</w:t>
      </w:r>
      <w:r w:rsidRPr="00635D65">
        <w:rPr>
          <w:rFonts w:ascii="Consolas" w:hAnsi="Consolas"/>
          <w:sz w:val="20"/>
          <w:szCs w:val="20"/>
          <w:rPrChange w:id="452" w:author="Srishti" w:date="2025-11-02T14:54:00Z" w16du:dateUtc="2025-11-02T09:24:00Z">
            <w:rPr/>
          </w:rPrChange>
        </w:rPr>
        <w:br/>
        <w:t>sentiment = sentiment_pipeline(text)</w:t>
      </w:r>
      <w:r w:rsidRPr="00635D65">
        <w:rPr>
          <w:rFonts w:ascii="Consolas" w:hAnsi="Consolas"/>
          <w:sz w:val="20"/>
          <w:szCs w:val="20"/>
          <w:rPrChange w:id="453" w:author="Srishti" w:date="2025-11-02T14:54:00Z" w16du:dateUtc="2025-11-02T09:24:00Z">
            <w:rPr/>
          </w:rPrChange>
        </w:rPr>
        <w:br/>
        <w:t>entities = ner_pipeline(text)</w:t>
      </w:r>
    </w:p>
    <w:p w14:paraId="70F821C4" w14:textId="77777777" w:rsidR="00991688" w:rsidRDefault="00991688" w:rsidP="00900CC9">
      <w:pPr>
        <w:pStyle w:val="SC-Source"/>
        <w:rPr>
          <w:ins w:id="454" w:author="Srishti" w:date="2025-11-02T14:54:00Z" w16du:dateUtc="2025-11-02T09:24:00Z"/>
          <w:rFonts w:ascii="Consolas" w:hAnsi="Consolas"/>
          <w:sz w:val="20"/>
          <w:szCs w:val="20"/>
        </w:rPr>
      </w:pPr>
      <w:r w:rsidRPr="00635D65">
        <w:rPr>
          <w:rFonts w:ascii="Consolas" w:hAnsi="Consolas"/>
          <w:sz w:val="20"/>
          <w:szCs w:val="20"/>
          <w:rPrChange w:id="455" w:author="Srishti" w:date="2025-11-02T14:54:00Z" w16du:dateUtc="2025-11-02T09:24:00Z">
            <w:rPr/>
          </w:rPrChange>
        </w:rPr>
        <w:t>print("Sentiment:", sentiment)</w:t>
      </w:r>
      <w:r w:rsidRPr="00635D65">
        <w:rPr>
          <w:rFonts w:ascii="Consolas" w:hAnsi="Consolas"/>
          <w:sz w:val="20"/>
          <w:szCs w:val="20"/>
          <w:rPrChange w:id="456" w:author="Srishti" w:date="2025-11-02T14:54:00Z" w16du:dateUtc="2025-11-02T09:24:00Z">
            <w:rPr/>
          </w:rPrChange>
        </w:rPr>
        <w:br/>
        <w:t>print("Entities:", entities)</w:t>
      </w:r>
    </w:p>
    <w:p w14:paraId="478EF7E7" w14:textId="77777777" w:rsidR="00635D65" w:rsidRPr="00635D65" w:rsidRDefault="00635D65">
      <w:pPr>
        <w:pStyle w:val="NormalBPBHEB"/>
        <w:pPrChange w:id="457" w:author="Srishti" w:date="2025-11-02T14:54:00Z" w16du:dateUtc="2025-11-02T09:24:00Z">
          <w:pPr>
            <w:pStyle w:val="SC-Source"/>
          </w:pPr>
        </w:pPrChange>
      </w:pPr>
    </w:p>
    <w:p w14:paraId="78250CEA" w14:textId="5BD21D9C" w:rsidR="00615769" w:rsidRPr="00615769" w:rsidRDefault="00615769">
      <w:pPr>
        <w:pStyle w:val="NormalBPBHEB"/>
        <w:pPrChange w:id="458" w:author="Srishti" w:date="2025-11-02T14:55:00Z" w16du:dateUtc="2025-11-02T09:25:00Z">
          <w:pPr>
            <w:pStyle w:val="P-Regular"/>
            <w:jc w:val="both"/>
          </w:pPr>
        </w:pPrChange>
      </w:pPr>
      <w:r w:rsidRPr="00615769">
        <w:t xml:space="preserve">This Python script </w:t>
      </w:r>
      <w:r w:rsidR="00CF3A0B" w:rsidRPr="00615769">
        <w:t>highlights</w:t>
      </w:r>
      <w:r w:rsidRPr="00615769">
        <w:t xml:space="preserve"> the integration of two pre-trained models within a unified </w:t>
      </w:r>
      <w:r w:rsidRPr="00635D65">
        <w:rPr>
          <w:rStyle w:val="CodeinTextBPBHEBChar"/>
          <w:rPrChange w:id="459" w:author="Srishti" w:date="2025-11-02T14:55:00Z" w16du:dateUtc="2025-11-02T09:25:00Z">
            <w:rPr>
              <w:rStyle w:val="P-Code"/>
            </w:rPr>
          </w:rPrChange>
        </w:rPr>
        <w:t>pipeline</w:t>
      </w:r>
      <w:r w:rsidRPr="00615769">
        <w:t xml:space="preserve"> to perform sentiment analysis and named entity recognition. The pipeline function from Hugging Face is </w:t>
      </w:r>
      <w:r w:rsidR="00CF3A0B" w:rsidRPr="00615769">
        <w:t>used</w:t>
      </w:r>
      <w:r w:rsidRPr="00615769">
        <w:t xml:space="preserve"> to load the respective models with pre-configured settings</w:t>
      </w:r>
      <w:ins w:id="460" w:author="Srishti" w:date="2025-11-02T14:56:00Z" w16du:dateUtc="2025-11-02T09:26:00Z">
        <w:r w:rsidR="00635D65">
          <w:t>, such as:</w:t>
        </w:r>
      </w:ins>
      <w:del w:id="461" w:author="Srishti" w:date="2025-11-02T14:56:00Z" w16du:dateUtc="2025-11-02T09:26:00Z">
        <w:r w:rsidRPr="00615769" w:rsidDel="00635D65">
          <w:delText>.</w:delText>
        </w:r>
      </w:del>
    </w:p>
    <w:p w14:paraId="47F776A6" w14:textId="6A6B5FCF" w:rsidR="00170481" w:rsidRPr="00EB4394" w:rsidDel="00635D65" w:rsidRDefault="00615769">
      <w:pPr>
        <w:pStyle w:val="NormalBPBHEB"/>
        <w:numPr>
          <w:ilvl w:val="0"/>
          <w:numId w:val="33"/>
        </w:numPr>
        <w:rPr>
          <w:del w:id="462" w:author="Srishti" w:date="2025-11-02T14:56:00Z" w16du:dateUtc="2025-11-02T09:26:00Z"/>
        </w:rPr>
        <w:pPrChange w:id="463" w:author="Srishti" w:date="2025-11-02T14:57:00Z" w16du:dateUtc="2025-11-02T09:27:00Z">
          <w:pPr>
            <w:pStyle w:val="P-Regular"/>
            <w:numPr>
              <w:numId w:val="24"/>
            </w:numPr>
            <w:tabs>
              <w:tab w:val="num" w:pos="720"/>
            </w:tabs>
            <w:ind w:left="720" w:hanging="360"/>
            <w:jc w:val="both"/>
          </w:pPr>
        </w:pPrChange>
      </w:pPr>
      <w:r w:rsidRPr="00635D65">
        <w:rPr>
          <w:b/>
          <w:bCs/>
          <w:rPrChange w:id="464" w:author="Srishti" w:date="2025-11-02T14:57:00Z" w16du:dateUtc="2025-11-02T09:27:00Z">
            <w:rPr/>
          </w:rPrChange>
        </w:rPr>
        <w:t xml:space="preserve">Loading </w:t>
      </w:r>
      <w:ins w:id="465" w:author="Srishti" w:date="2025-11-02T14:57:00Z" w16du:dateUtc="2025-11-02T09:27:00Z">
        <w:r w:rsidR="00635D65" w:rsidRPr="00635D65">
          <w:rPr>
            <w:b/>
            <w:bCs/>
            <w:rPrChange w:id="466" w:author="Srishti" w:date="2025-11-02T14:57:00Z" w16du:dateUtc="2025-11-02T09:27:00Z">
              <w:rPr/>
            </w:rPrChange>
          </w:rPr>
          <w:t>p</w:t>
        </w:r>
      </w:ins>
      <w:del w:id="467" w:author="Srishti" w:date="2025-11-02T14:57:00Z" w16du:dateUtc="2025-11-02T09:27:00Z">
        <w:r w:rsidRPr="00635D65" w:rsidDel="00635D65">
          <w:rPr>
            <w:b/>
            <w:bCs/>
            <w:rPrChange w:id="468" w:author="Srishti" w:date="2025-11-02T14:57:00Z" w16du:dateUtc="2025-11-02T09:27:00Z">
              <w:rPr/>
            </w:rPrChange>
          </w:rPr>
          <w:delText>P</w:delText>
        </w:r>
      </w:del>
      <w:r w:rsidRPr="00635D65">
        <w:rPr>
          <w:b/>
          <w:bCs/>
          <w:rPrChange w:id="469" w:author="Srishti" w:date="2025-11-02T14:57:00Z" w16du:dateUtc="2025-11-02T09:27:00Z">
            <w:rPr/>
          </w:rPrChange>
        </w:rPr>
        <w:t>ipelines</w:t>
      </w:r>
      <w:r w:rsidRPr="00615769">
        <w:t>:</w:t>
      </w:r>
      <w:ins w:id="470" w:author="Srishti" w:date="2025-11-02T14:56:00Z" w16du:dateUtc="2025-11-02T09:26:00Z">
        <w:r w:rsidR="00635D65">
          <w:t xml:space="preserve"> </w:t>
        </w:r>
      </w:ins>
    </w:p>
    <w:p w14:paraId="406D5E26" w14:textId="6D0E857C" w:rsidR="00615769" w:rsidRPr="00635D65" w:rsidRDefault="00615769">
      <w:pPr>
        <w:pStyle w:val="NormalBPBHEB"/>
        <w:numPr>
          <w:ilvl w:val="0"/>
          <w:numId w:val="33"/>
        </w:numPr>
        <w:pPrChange w:id="471" w:author="Srishti" w:date="2025-11-02T14:57:00Z" w16du:dateUtc="2025-11-02T09:27:00Z">
          <w:pPr>
            <w:pStyle w:val="P-Regular"/>
            <w:ind w:left="720"/>
            <w:jc w:val="both"/>
          </w:pPr>
        </w:pPrChange>
      </w:pPr>
      <w:r w:rsidRPr="00635D65">
        <w:t xml:space="preserve">The script begins by initializing two separate pipelines: one for sentiment analysis </w:t>
      </w:r>
      <w:r w:rsidRPr="00635D65">
        <w:rPr>
          <w:rStyle w:val="CodeinTextBPBHEBChar"/>
          <w:rPrChange w:id="472" w:author="Srishti" w:date="2025-11-02T14:57:00Z" w16du:dateUtc="2025-11-02T09:27:00Z">
            <w:rPr>
              <w:rStyle w:val="P-Code"/>
            </w:rPr>
          </w:rPrChange>
        </w:rPr>
        <w:t>(pipeline("sentiment-analysis"))</w:t>
      </w:r>
      <w:r w:rsidRPr="00635D65">
        <w:t xml:space="preserve"> and another for NER </w:t>
      </w:r>
      <w:r w:rsidRPr="00635D65">
        <w:rPr>
          <w:rStyle w:val="CodeinTextBPBHEBChar"/>
          <w:rPrChange w:id="473" w:author="Srishti" w:date="2025-11-02T14:57:00Z" w16du:dateUtc="2025-11-02T09:27:00Z">
            <w:rPr>
              <w:rStyle w:val="P-Code"/>
            </w:rPr>
          </w:rPrChange>
        </w:rPr>
        <w:t>(pipeline("ner"))</w:t>
      </w:r>
      <w:r w:rsidRPr="00635D65">
        <w:t>. These pipelines encapsulate the complexity of model loading, tokenization, and inference, allowing for straightforward implementation.</w:t>
      </w:r>
    </w:p>
    <w:p w14:paraId="2648ED51" w14:textId="08C0B85C" w:rsidR="00170481" w:rsidRPr="00EB4394" w:rsidDel="00635D65" w:rsidRDefault="00615769">
      <w:pPr>
        <w:pStyle w:val="NormalBPBHEB"/>
        <w:rPr>
          <w:del w:id="474" w:author="Srishti" w:date="2025-11-02T14:56:00Z" w16du:dateUtc="2025-11-02T09:26:00Z"/>
        </w:rPr>
        <w:pPrChange w:id="475" w:author="Srishti" w:date="2025-11-02T14:57:00Z" w16du:dateUtc="2025-11-02T09:27:00Z">
          <w:pPr>
            <w:pStyle w:val="P-Regular"/>
            <w:numPr>
              <w:numId w:val="24"/>
            </w:numPr>
            <w:tabs>
              <w:tab w:val="num" w:pos="720"/>
            </w:tabs>
            <w:ind w:left="720" w:hanging="360"/>
            <w:jc w:val="both"/>
          </w:pPr>
        </w:pPrChange>
      </w:pPr>
      <w:r w:rsidRPr="00635D65">
        <w:rPr>
          <w:b/>
          <w:bCs/>
          <w:rPrChange w:id="476" w:author="Srishti" w:date="2025-11-02T14:57:00Z" w16du:dateUtc="2025-11-02T09:27:00Z">
            <w:rPr/>
          </w:rPrChange>
        </w:rPr>
        <w:t xml:space="preserve">Text </w:t>
      </w:r>
      <w:ins w:id="477" w:author="Srishti" w:date="2025-11-02T14:57:00Z" w16du:dateUtc="2025-11-02T09:27:00Z">
        <w:r w:rsidR="00635D65" w:rsidRPr="00635D65">
          <w:rPr>
            <w:b/>
            <w:bCs/>
            <w:rPrChange w:id="478" w:author="Srishti" w:date="2025-11-02T14:57:00Z" w16du:dateUtc="2025-11-02T09:27:00Z">
              <w:rPr/>
            </w:rPrChange>
          </w:rPr>
          <w:t>i</w:t>
        </w:r>
      </w:ins>
      <w:del w:id="479" w:author="Srishti" w:date="2025-11-02T14:57:00Z" w16du:dateUtc="2025-11-02T09:27:00Z">
        <w:r w:rsidRPr="00635D65" w:rsidDel="00635D65">
          <w:rPr>
            <w:b/>
            <w:bCs/>
            <w:rPrChange w:id="480" w:author="Srishti" w:date="2025-11-02T14:57:00Z" w16du:dateUtc="2025-11-02T09:27:00Z">
              <w:rPr/>
            </w:rPrChange>
          </w:rPr>
          <w:delText>I</w:delText>
        </w:r>
      </w:del>
      <w:r w:rsidRPr="00635D65">
        <w:rPr>
          <w:b/>
          <w:bCs/>
          <w:rPrChange w:id="481" w:author="Srishti" w:date="2025-11-02T14:57:00Z" w16du:dateUtc="2025-11-02T09:27:00Z">
            <w:rPr/>
          </w:rPrChange>
        </w:rPr>
        <w:t>nput</w:t>
      </w:r>
      <w:r w:rsidRPr="00615769">
        <w:t>:</w:t>
      </w:r>
      <w:ins w:id="482" w:author="Srishti" w:date="2025-11-02T14:56:00Z" w16du:dateUtc="2025-11-02T09:26:00Z">
        <w:r w:rsidR="00635D65">
          <w:t xml:space="preserve"> </w:t>
        </w:r>
      </w:ins>
    </w:p>
    <w:p w14:paraId="3EC1BC6F" w14:textId="5DD47FA6" w:rsidR="00615769" w:rsidRPr="00635D65" w:rsidRDefault="00615769">
      <w:pPr>
        <w:pStyle w:val="NormalBPBHEB"/>
        <w:numPr>
          <w:ilvl w:val="0"/>
          <w:numId w:val="33"/>
        </w:numPr>
        <w:pPrChange w:id="483" w:author="Srishti" w:date="2025-11-02T14:57:00Z" w16du:dateUtc="2025-11-02T09:27:00Z">
          <w:pPr>
            <w:pStyle w:val="P-Regular"/>
            <w:ind w:left="720"/>
            <w:jc w:val="both"/>
          </w:pPr>
        </w:pPrChange>
      </w:pPr>
      <w:r w:rsidRPr="00635D65">
        <w:t xml:space="preserve">The example text, </w:t>
      </w:r>
      <w:r w:rsidRPr="00635D65">
        <w:rPr>
          <w:rStyle w:val="CodeinTextBPBHEBChar"/>
          <w:rPrChange w:id="484" w:author="Srishti" w:date="2025-11-02T14:57:00Z" w16du:dateUtc="2025-11-02T09:27:00Z">
            <w:rPr>
              <w:rStyle w:val="P-Code"/>
            </w:rPr>
          </w:rPrChange>
        </w:rPr>
        <w:t>"Zinnia Health provides excellent AI-driven care solutions."</w:t>
      </w:r>
      <w:r w:rsidRPr="00635D65">
        <w:rPr>
          <w:rPrChange w:id="485" w:author="Srishti" w:date="2025-11-02T14:57:00Z" w16du:dateUtc="2025-11-02T09:27:00Z">
            <w:rPr>
              <w:rStyle w:val="P-Code"/>
            </w:rPr>
          </w:rPrChange>
        </w:rPr>
        <w:t>,</w:t>
      </w:r>
      <w:r w:rsidRPr="00635D65">
        <w:t xml:space="preserve"> is processed through both pipelines to analyze its sentiment and extract entities. This input </w:t>
      </w:r>
      <w:r w:rsidR="00CF3A0B" w:rsidRPr="00635D65">
        <w:t>proves</w:t>
      </w:r>
      <w:r w:rsidRPr="00635D65">
        <w:t xml:space="preserve"> a typical real-world scenario where a single piece of text requires multi-layered analysis.</w:t>
      </w:r>
    </w:p>
    <w:p w14:paraId="2966C5FE" w14:textId="10EBE2B8" w:rsidR="00615769" w:rsidRPr="00615769" w:rsidDel="00635D65" w:rsidRDefault="00615769">
      <w:pPr>
        <w:pStyle w:val="NormalBPBHEB"/>
        <w:rPr>
          <w:del w:id="486" w:author="Srishti" w:date="2025-11-02T14:57:00Z" w16du:dateUtc="2025-11-02T09:27:00Z"/>
        </w:rPr>
        <w:pPrChange w:id="487" w:author="Srishti" w:date="2025-11-02T14:57:00Z" w16du:dateUtc="2025-11-02T09:27:00Z">
          <w:pPr>
            <w:pStyle w:val="P-Regular"/>
            <w:numPr>
              <w:numId w:val="24"/>
            </w:numPr>
            <w:tabs>
              <w:tab w:val="num" w:pos="720"/>
            </w:tabs>
            <w:ind w:left="720" w:hanging="360"/>
            <w:jc w:val="both"/>
          </w:pPr>
        </w:pPrChange>
      </w:pPr>
      <w:r w:rsidRPr="00635D65">
        <w:rPr>
          <w:b/>
          <w:bCs/>
          <w:rPrChange w:id="488" w:author="Srishti" w:date="2025-11-02T14:57:00Z" w16du:dateUtc="2025-11-02T09:27:00Z">
            <w:rPr/>
          </w:rPrChange>
        </w:rPr>
        <w:t>Processing</w:t>
      </w:r>
      <w:r w:rsidRPr="00615769">
        <w:t>:</w:t>
      </w:r>
      <w:ins w:id="489" w:author="Srishti" w:date="2025-11-02T14:57:00Z" w16du:dateUtc="2025-11-02T09:27:00Z">
        <w:r w:rsidR="00635D65">
          <w:t xml:space="preserve"> </w:t>
        </w:r>
      </w:ins>
    </w:p>
    <w:p w14:paraId="66C668AE" w14:textId="2D8F1755" w:rsidR="00615769" w:rsidRPr="00635D65" w:rsidRDefault="00615769">
      <w:pPr>
        <w:pStyle w:val="NormalBPBHEB"/>
        <w:numPr>
          <w:ilvl w:val="0"/>
          <w:numId w:val="33"/>
        </w:numPr>
        <w:pPrChange w:id="490" w:author="Srishti" w:date="2025-11-02T14:57:00Z" w16du:dateUtc="2025-11-02T09:27:00Z">
          <w:pPr>
            <w:pStyle w:val="P-Regular"/>
            <w:ind w:left="720"/>
            <w:jc w:val="both"/>
          </w:pPr>
        </w:pPrChange>
      </w:pPr>
      <w:r w:rsidRPr="00635D65">
        <w:t xml:space="preserve">The </w:t>
      </w:r>
      <w:r w:rsidRPr="00635D65">
        <w:rPr>
          <w:i/>
          <w:iCs/>
          <w:rPrChange w:id="491" w:author="Srishti" w:date="2025-11-02T14:57:00Z" w16du:dateUtc="2025-11-02T09:27:00Z">
            <w:rPr>
              <w:rStyle w:val="P-Bold"/>
            </w:rPr>
          </w:rPrChange>
        </w:rPr>
        <w:t>sentiment analysis pipeline</w:t>
      </w:r>
      <w:r w:rsidRPr="00635D65">
        <w:t xml:space="preserve"> </w:t>
      </w:r>
      <w:r w:rsidR="009F0590" w:rsidRPr="00635D65">
        <w:t xml:space="preserve">determines the emotional tone of the text, outputting a label (e.g., </w:t>
      </w:r>
      <w:r w:rsidR="009F0590" w:rsidRPr="00635D65">
        <w:rPr>
          <w:rStyle w:val="CodeinTextBPBHEBChar"/>
          <w:rPrChange w:id="492" w:author="Srishti" w:date="2025-11-02T14:58:00Z" w16du:dateUtc="2025-11-02T09:28:00Z">
            <w:rPr/>
          </w:rPrChange>
        </w:rPr>
        <w:t>"POSITIVE"</w:t>
      </w:r>
      <w:r w:rsidR="009F0590" w:rsidRPr="00635D65">
        <w:t xml:space="preserve"> or </w:t>
      </w:r>
      <w:r w:rsidR="009F0590" w:rsidRPr="00635D65">
        <w:rPr>
          <w:rStyle w:val="CodeinTextBPBHEBChar"/>
          <w:rPrChange w:id="493" w:author="Srishti" w:date="2025-11-02T14:58:00Z" w16du:dateUtc="2025-11-02T09:28:00Z">
            <w:rPr/>
          </w:rPrChange>
        </w:rPr>
        <w:t>"NEGATIVE"</w:t>
      </w:r>
      <w:r w:rsidR="009F0590" w:rsidRPr="00635D65">
        <w:t>) and a confidence score indicating</w:t>
      </w:r>
      <w:r w:rsidRPr="00635D65">
        <w:t xml:space="preserve"> the model's certainty.</w:t>
      </w:r>
    </w:p>
    <w:p w14:paraId="64AAB905" w14:textId="128B4E2D" w:rsidR="00615769" w:rsidRPr="00615769" w:rsidRDefault="00615769">
      <w:pPr>
        <w:pStyle w:val="NormalBPBHEB"/>
        <w:ind w:left="720"/>
        <w:pPrChange w:id="494" w:author="Srishti" w:date="2025-11-02T14:58:00Z" w16du:dateUtc="2025-11-02T09:28:00Z">
          <w:pPr>
            <w:pStyle w:val="P-Regular"/>
            <w:ind w:left="720"/>
            <w:jc w:val="both"/>
          </w:pPr>
        </w:pPrChange>
      </w:pPr>
      <w:r w:rsidRPr="00615769">
        <w:t xml:space="preserve">The </w:t>
      </w:r>
      <w:r w:rsidRPr="00635D65">
        <w:rPr>
          <w:rPrChange w:id="495" w:author="Srishti" w:date="2025-11-02T14:58:00Z" w16du:dateUtc="2025-11-02T09:28:00Z">
            <w:rPr>
              <w:rStyle w:val="P-Bold"/>
            </w:rPr>
          </w:rPrChange>
        </w:rPr>
        <w:t>NER pipeline</w:t>
      </w:r>
      <w:r w:rsidRPr="00615769">
        <w:t xml:space="preserve"> </w:t>
      </w:r>
      <w:r w:rsidR="00CF3A0B" w:rsidRPr="00615769">
        <w:t>finds</w:t>
      </w:r>
      <w:r w:rsidRPr="00615769">
        <w:t xml:space="preserve"> entities within the text, such as "Zinnia Health" (an organization) and "AI-driven care solutions" (a concept or service). Each identified entity is paired with its category and positional indices in the input text.</w:t>
      </w:r>
    </w:p>
    <w:p w14:paraId="0488DE8B" w14:textId="2252F980" w:rsidR="00615769" w:rsidRPr="00615769" w:rsidRDefault="00615769">
      <w:pPr>
        <w:pStyle w:val="NormalBPBHEB"/>
        <w:numPr>
          <w:ilvl w:val="0"/>
          <w:numId w:val="33"/>
        </w:numPr>
        <w:pPrChange w:id="496" w:author="Srishti" w:date="2025-11-02T14:57:00Z" w16du:dateUtc="2025-11-02T09:27:00Z">
          <w:pPr>
            <w:pStyle w:val="P-Regular"/>
            <w:numPr>
              <w:numId w:val="24"/>
            </w:numPr>
            <w:tabs>
              <w:tab w:val="num" w:pos="720"/>
            </w:tabs>
            <w:ind w:left="720" w:hanging="360"/>
          </w:pPr>
        </w:pPrChange>
      </w:pPr>
      <w:r w:rsidRPr="00635D65">
        <w:rPr>
          <w:b/>
          <w:bCs/>
          <w:rPrChange w:id="497" w:author="Srishti" w:date="2025-11-02T14:58:00Z" w16du:dateUtc="2025-11-02T09:28:00Z">
            <w:rPr/>
          </w:rPrChange>
        </w:rPr>
        <w:t xml:space="preserve">Output </w:t>
      </w:r>
      <w:ins w:id="498" w:author="Srishti" w:date="2025-11-02T14:58:00Z" w16du:dateUtc="2025-11-02T09:28:00Z">
        <w:r w:rsidR="00635D65" w:rsidRPr="00635D65">
          <w:rPr>
            <w:b/>
            <w:bCs/>
            <w:rPrChange w:id="499" w:author="Srishti" w:date="2025-11-02T14:58:00Z" w16du:dateUtc="2025-11-02T09:28:00Z">
              <w:rPr/>
            </w:rPrChange>
          </w:rPr>
          <w:t>i</w:t>
        </w:r>
      </w:ins>
      <w:del w:id="500" w:author="Srishti" w:date="2025-11-02T14:58:00Z" w16du:dateUtc="2025-11-02T09:28:00Z">
        <w:r w:rsidRPr="00635D65" w:rsidDel="00635D65">
          <w:rPr>
            <w:b/>
            <w:bCs/>
            <w:rPrChange w:id="501" w:author="Srishti" w:date="2025-11-02T14:58:00Z" w16du:dateUtc="2025-11-02T09:28:00Z">
              <w:rPr/>
            </w:rPrChange>
          </w:rPr>
          <w:delText>I</w:delText>
        </w:r>
      </w:del>
      <w:r w:rsidRPr="00635D65">
        <w:rPr>
          <w:b/>
          <w:bCs/>
          <w:rPrChange w:id="502" w:author="Srishti" w:date="2025-11-02T14:58:00Z" w16du:dateUtc="2025-11-02T09:28:00Z">
            <w:rPr/>
          </w:rPrChange>
        </w:rPr>
        <w:t>nterpretation</w:t>
      </w:r>
      <w:ins w:id="503" w:author="Srishti" w:date="2025-11-02T14:57:00Z" w16du:dateUtc="2025-11-02T09:27:00Z">
        <w:r w:rsidR="00635D65">
          <w:t xml:space="preserve">: </w:t>
        </w:r>
      </w:ins>
      <w:del w:id="504" w:author="Srishti" w:date="2025-11-02T14:57:00Z" w16du:dateUtc="2025-11-02T09:27:00Z">
        <w:r w:rsidRPr="00615769" w:rsidDel="00635D65">
          <w:delText>:</w:delText>
        </w:r>
        <w:r w:rsidRPr="00615769" w:rsidDel="00635D65">
          <w:br/>
        </w:r>
      </w:del>
      <w:r w:rsidRPr="00615769">
        <w:t>The results are printed, displaying both the sentiment label and identified entities. For instance:</w:t>
      </w:r>
    </w:p>
    <w:p w14:paraId="11CE394A" w14:textId="781AC6D0" w:rsidR="00615769" w:rsidRPr="00635D65" w:rsidRDefault="00615769">
      <w:pPr>
        <w:pStyle w:val="SC-Source"/>
        <w:ind w:left="720"/>
        <w:rPr>
          <w:rFonts w:ascii="Consolas" w:hAnsi="Consolas"/>
          <w:sz w:val="20"/>
          <w:szCs w:val="20"/>
          <w:rPrChange w:id="505" w:author="Srishti" w:date="2025-11-02T14:58:00Z" w16du:dateUtc="2025-11-02T09:28:00Z">
            <w:rPr/>
          </w:rPrChange>
        </w:rPr>
        <w:pPrChange w:id="506" w:author="Srishti" w:date="2025-11-02T14:58:00Z" w16du:dateUtc="2025-11-02T09:28:00Z">
          <w:pPr>
            <w:pStyle w:val="SC-Source"/>
          </w:pPr>
        </w:pPrChange>
      </w:pPr>
      <w:r w:rsidRPr="00635D65">
        <w:rPr>
          <w:rFonts w:ascii="Consolas" w:hAnsi="Consolas"/>
          <w:sz w:val="20"/>
          <w:szCs w:val="20"/>
          <w:rPrChange w:id="507" w:author="Srishti" w:date="2025-11-02T14:58:00Z" w16du:dateUtc="2025-11-02T09:28:00Z">
            <w:rPr/>
          </w:rPrChange>
        </w:rPr>
        <w:t>`css</w:t>
      </w:r>
    </w:p>
    <w:p w14:paraId="2F78879A" w14:textId="7825413E" w:rsidR="00615769" w:rsidRPr="00635D65" w:rsidRDefault="00615769">
      <w:pPr>
        <w:pStyle w:val="SC-Source"/>
        <w:ind w:left="720"/>
        <w:rPr>
          <w:rFonts w:ascii="Consolas" w:hAnsi="Consolas"/>
          <w:sz w:val="20"/>
          <w:szCs w:val="20"/>
          <w:rPrChange w:id="508" w:author="Srishti" w:date="2025-11-02T14:58:00Z" w16du:dateUtc="2025-11-02T09:28:00Z">
            <w:rPr/>
          </w:rPrChange>
        </w:rPr>
        <w:pPrChange w:id="509" w:author="Srishti" w:date="2025-11-02T14:58:00Z" w16du:dateUtc="2025-11-02T09:28:00Z">
          <w:pPr>
            <w:pStyle w:val="SC-Source"/>
          </w:pPr>
        </w:pPrChange>
      </w:pPr>
    </w:p>
    <w:p w14:paraId="3DF6EFDE" w14:textId="77777777" w:rsidR="00615769" w:rsidRPr="00635D65" w:rsidRDefault="00615769">
      <w:pPr>
        <w:pStyle w:val="SC-Source"/>
        <w:ind w:left="720"/>
        <w:rPr>
          <w:rFonts w:ascii="Consolas" w:hAnsi="Consolas"/>
          <w:sz w:val="20"/>
          <w:szCs w:val="20"/>
          <w:rPrChange w:id="510" w:author="Srishti" w:date="2025-11-02T14:58:00Z" w16du:dateUtc="2025-11-02T09:28:00Z">
            <w:rPr/>
          </w:rPrChange>
        </w:rPr>
        <w:pPrChange w:id="511" w:author="Srishti" w:date="2025-11-02T14:58:00Z" w16du:dateUtc="2025-11-02T09:28:00Z">
          <w:pPr>
            <w:pStyle w:val="SC-Source"/>
          </w:pPr>
        </w:pPrChange>
      </w:pPr>
      <w:r w:rsidRPr="00635D65">
        <w:rPr>
          <w:rFonts w:ascii="Consolas" w:hAnsi="Consolas"/>
          <w:sz w:val="20"/>
          <w:szCs w:val="20"/>
          <w:rPrChange w:id="512" w:author="Srishti" w:date="2025-11-02T14:58:00Z" w16du:dateUtc="2025-11-02T09:28:00Z">
            <w:rPr/>
          </w:rPrChange>
        </w:rPr>
        <w:t>Sentiment: [{'label': 'POSITIVE', 'score': 0.97}]</w:t>
      </w:r>
    </w:p>
    <w:p w14:paraId="455CF815" w14:textId="77777777" w:rsidR="00615769" w:rsidRPr="00635D65" w:rsidRDefault="00615769">
      <w:pPr>
        <w:pStyle w:val="SC-Source"/>
        <w:ind w:left="720"/>
        <w:rPr>
          <w:rFonts w:ascii="Consolas" w:hAnsi="Consolas"/>
          <w:sz w:val="20"/>
          <w:szCs w:val="20"/>
          <w:rPrChange w:id="513" w:author="Srishti" w:date="2025-11-02T14:58:00Z" w16du:dateUtc="2025-11-02T09:28:00Z">
            <w:rPr/>
          </w:rPrChange>
        </w:rPr>
        <w:pPrChange w:id="514" w:author="Srishti" w:date="2025-11-02T14:58:00Z" w16du:dateUtc="2025-11-02T09:28:00Z">
          <w:pPr>
            <w:pStyle w:val="SC-Source"/>
          </w:pPr>
        </w:pPrChange>
      </w:pPr>
      <w:r w:rsidRPr="00635D65">
        <w:rPr>
          <w:rFonts w:ascii="Consolas" w:hAnsi="Consolas"/>
          <w:sz w:val="20"/>
          <w:szCs w:val="20"/>
          <w:rPrChange w:id="515" w:author="Srishti" w:date="2025-11-02T14:58:00Z" w16du:dateUtc="2025-11-02T09:28:00Z">
            <w:rPr/>
          </w:rPrChange>
        </w:rPr>
        <w:t>Entities: [{'entity': 'B-ORG', 'score': 0.95, 'index': 1, 'word': 'Zinnia Health'}]</w:t>
      </w:r>
    </w:p>
    <w:p w14:paraId="12810A1A" w14:textId="7B6D427C" w:rsidR="001D674F" w:rsidRPr="00635D65" w:rsidRDefault="001D674F">
      <w:pPr>
        <w:pStyle w:val="SC-Source"/>
        <w:ind w:left="720"/>
        <w:rPr>
          <w:rFonts w:ascii="Consolas" w:hAnsi="Consolas"/>
          <w:sz w:val="20"/>
          <w:szCs w:val="20"/>
          <w:rPrChange w:id="516" w:author="Srishti" w:date="2025-11-02T14:58:00Z" w16du:dateUtc="2025-11-02T09:28:00Z">
            <w:rPr/>
          </w:rPrChange>
        </w:rPr>
        <w:pPrChange w:id="517" w:author="Srishti" w:date="2025-11-02T14:58:00Z" w16du:dateUtc="2025-11-02T09:28:00Z">
          <w:pPr>
            <w:pStyle w:val="SC-Source"/>
          </w:pPr>
        </w:pPrChange>
      </w:pPr>
      <w:r w:rsidRPr="00635D65">
        <w:rPr>
          <w:rFonts w:ascii="Consolas" w:hAnsi="Consolas"/>
          <w:sz w:val="20"/>
          <w:szCs w:val="20"/>
          <w:rPrChange w:id="518" w:author="Srishti" w:date="2025-11-02T14:58:00Z" w16du:dateUtc="2025-11-02T09:28:00Z">
            <w:rPr/>
          </w:rPrChange>
        </w:rPr>
        <w:t>`</w:t>
      </w:r>
    </w:p>
    <w:p w14:paraId="7A344E04" w14:textId="619AA2AD" w:rsidR="00991688" w:rsidRDefault="003E4E77" w:rsidP="00635D65">
      <w:pPr>
        <w:pStyle w:val="NormalBPBHEB"/>
        <w:rPr>
          <w:ins w:id="519" w:author="Srishti" w:date="2025-11-02T14:58:00Z" w16du:dateUtc="2025-11-02T09:28:00Z"/>
        </w:rPr>
      </w:pPr>
      <w:r>
        <w:lastRenderedPageBreak/>
        <w:t>This integration shows how pipelines can handle multiple NLP tasks at the same time, which means fewer processing steps are needed. Using pre-trained models speeds up deployment and cuts down on resource use, making them an ideal solution for applications that need complex analysis. This method is especially helpful when efficiency and accuracy are particularly important, such as in automated reporting, customer feedback analysis, and clinical data management.</w:t>
      </w:r>
      <w:del w:id="520" w:author="Srishti" w:date="2025-11-02T14:58:00Z" w16du:dateUtc="2025-11-02T09:28:00Z">
        <w:r w:rsidDel="00635D65">
          <w:delText> </w:delText>
        </w:r>
      </w:del>
    </w:p>
    <w:p w14:paraId="32B6BCF0" w14:textId="77777777" w:rsidR="00635D65" w:rsidRPr="00991688" w:rsidRDefault="00635D65">
      <w:pPr>
        <w:pStyle w:val="NormalBPBHEB"/>
        <w:pPrChange w:id="521" w:author="Srishti" w:date="2025-11-02T14:58:00Z" w16du:dateUtc="2025-11-02T09:28:00Z">
          <w:pPr>
            <w:pStyle w:val="P-Regular"/>
            <w:jc w:val="both"/>
          </w:pPr>
        </w:pPrChange>
      </w:pPr>
    </w:p>
    <w:p w14:paraId="43A1EC5C" w14:textId="2345AB01" w:rsidR="00991688" w:rsidRPr="00991688" w:rsidRDefault="00991688">
      <w:pPr>
        <w:pStyle w:val="Heading1BPBHEB"/>
        <w:pPrChange w:id="522" w:author="Srishti" w:date="2025-11-02T14:58:00Z" w16du:dateUtc="2025-11-02T09:28:00Z">
          <w:pPr>
            <w:pStyle w:val="H1-Section"/>
          </w:pPr>
        </w:pPrChange>
      </w:pPr>
      <w:r w:rsidRPr="00991688">
        <w:t xml:space="preserve">Managing and </w:t>
      </w:r>
      <w:ins w:id="523" w:author="Srishti" w:date="2025-11-02T14:58:00Z" w16du:dateUtc="2025-11-02T09:28:00Z">
        <w:r w:rsidR="00635D65">
          <w:t>s</w:t>
        </w:r>
      </w:ins>
      <w:del w:id="524" w:author="Srishti" w:date="2025-11-02T14:58:00Z" w16du:dateUtc="2025-11-02T09:28:00Z">
        <w:r w:rsidRPr="00991688" w:rsidDel="00635D65">
          <w:delText>S</w:delText>
        </w:r>
      </w:del>
      <w:r w:rsidRPr="00991688">
        <w:t xml:space="preserve">caling </w:t>
      </w:r>
      <w:ins w:id="525" w:author="Srishti" w:date="2025-11-02T14:58:00Z" w16du:dateUtc="2025-11-02T09:28:00Z">
        <w:r w:rsidR="00635D65">
          <w:t>p</w:t>
        </w:r>
      </w:ins>
      <w:del w:id="526" w:author="Srishti" w:date="2025-11-02T14:58:00Z" w16du:dateUtc="2025-11-02T09:28:00Z">
        <w:r w:rsidRPr="00991688" w:rsidDel="00635D65">
          <w:delText>P</w:delText>
        </w:r>
      </w:del>
      <w:r w:rsidRPr="00991688">
        <w:t xml:space="preserve">ipelines for </w:t>
      </w:r>
      <w:ins w:id="527" w:author="Srishti" w:date="2025-11-02T14:59:00Z" w16du:dateUtc="2025-11-02T09:29:00Z">
        <w:r w:rsidR="00635D65">
          <w:t>p</w:t>
        </w:r>
      </w:ins>
      <w:del w:id="528" w:author="Srishti" w:date="2025-11-02T14:58:00Z" w16du:dateUtc="2025-11-02T09:28:00Z">
        <w:r w:rsidRPr="00991688" w:rsidDel="00635D65">
          <w:delText>P</w:delText>
        </w:r>
      </w:del>
      <w:r w:rsidRPr="00991688">
        <w:t xml:space="preserve">roduction </w:t>
      </w:r>
      <w:ins w:id="529" w:author="Srishti" w:date="2025-11-02T14:59:00Z" w16du:dateUtc="2025-11-02T09:29:00Z">
        <w:r w:rsidR="00635D65">
          <w:t>u</w:t>
        </w:r>
      </w:ins>
      <w:del w:id="530" w:author="Srishti" w:date="2025-11-02T14:59:00Z" w16du:dateUtc="2025-11-02T09:29:00Z">
        <w:r w:rsidRPr="00991688" w:rsidDel="00635D65">
          <w:delText>U</w:delText>
        </w:r>
      </w:del>
      <w:r w:rsidRPr="00991688">
        <w:t>se</w:t>
      </w:r>
    </w:p>
    <w:p w14:paraId="3DBF409D" w14:textId="17221D06" w:rsidR="00873E90" w:rsidRDefault="00873E90" w:rsidP="00635D65">
      <w:pPr>
        <w:pStyle w:val="NormalBPBHEB"/>
        <w:rPr>
          <w:ins w:id="531" w:author="Srishti" w:date="2025-11-02T14:59:00Z" w16du:dateUtc="2025-11-02T09:29:00Z"/>
        </w:rPr>
      </w:pPr>
      <w:r w:rsidRPr="00873E90">
        <w:t xml:space="preserve">The transition from development to production is a critical phase in deploying NLP pipelines. Effective management and scaling strategies are essential to ensure that pipelines perform reliably under diverse conditions, </w:t>
      </w:r>
      <w:r w:rsidR="007B4681" w:rsidRPr="00873E90">
        <w:t>manage</w:t>
      </w:r>
      <w:r w:rsidRPr="00873E90">
        <w:t xml:space="preserve"> high workloads, and </w:t>
      </w:r>
      <w:r w:rsidR="00A91EDE">
        <w:t>maintain</w:t>
      </w:r>
      <w:r w:rsidR="002F083F" w:rsidRPr="00873E90">
        <w:t xml:space="preserve"> </w:t>
      </w:r>
      <w:r w:rsidRPr="00873E90">
        <w:t xml:space="preserve">consistency across various deployment environments. This section </w:t>
      </w:r>
      <w:r w:rsidR="00A91EDE">
        <w:t>examines deployment strategies, scaling techniques, and monitoring tools, providing practical guidance on</w:t>
      </w:r>
      <w:r w:rsidRPr="00873E90">
        <w:t xml:space="preserve"> managing NLP pipelines for real-world applications. By understanding and implementing these approaches, practitioners can optimize pipeline performance while minimizing operational overhead </w:t>
      </w:r>
      <w:customXmlDelRangeStart w:id="532" w:author="Srishti" w:date="2025-11-02T14:59:00Z"/>
      <w:sdt>
        <w:sdtPr>
          <w:id w:val="1906260122"/>
          <w:citation/>
        </w:sdtPr>
        <w:sdtContent>
          <w:customXmlDelRangeEnd w:id="532"/>
          <w:del w:id="533" w:author="Srishti" w:date="2025-11-02T14:59:00Z" w16du:dateUtc="2025-11-02T09:29:00Z">
            <w:r w:rsidR="00955B4C" w:rsidDel="00635D65">
              <w:fldChar w:fldCharType="begin"/>
            </w:r>
            <w:r w:rsidR="00955B4C" w:rsidDel="00635D65">
              <w:delInstrText xml:space="preserve"> CITATION Loshchilov2016 \l 1033 </w:delInstrText>
            </w:r>
            <w:r w:rsidR="00955B4C" w:rsidDel="00635D65">
              <w:fldChar w:fldCharType="separate"/>
            </w:r>
            <w:r w:rsidR="004905A9" w:rsidRPr="004905A9" w:rsidDel="00635D65">
              <w:rPr>
                <w:noProof/>
              </w:rPr>
              <w:delText>[11]</w:delText>
            </w:r>
            <w:r w:rsidR="00955B4C" w:rsidDel="00635D65">
              <w:fldChar w:fldCharType="end"/>
            </w:r>
          </w:del>
          <w:customXmlDelRangeStart w:id="534" w:author="Srishti" w:date="2025-11-02T14:59:00Z"/>
        </w:sdtContent>
      </w:sdt>
      <w:customXmlDelRangeEnd w:id="534"/>
      <w:ins w:id="535" w:author="Srishti" w:date="2025-11-02T14:59:00Z" w16du:dateUtc="2025-11-02T09:29:00Z">
        <w:r w:rsidR="00635D65">
          <w:t xml:space="preserve">[11]; </w:t>
        </w:r>
      </w:ins>
      <w:del w:id="536" w:author="Srishti" w:date="2025-11-02T14:59:00Z" w16du:dateUtc="2025-11-02T09:29:00Z">
        <w:r w:rsidRPr="00873E90" w:rsidDel="00635D65">
          <w:delText xml:space="preserve">; </w:delText>
        </w:r>
      </w:del>
      <w:customXmlDelRangeStart w:id="537" w:author="Srishti" w:date="2025-11-02T14:59:00Z"/>
      <w:sdt>
        <w:sdtPr>
          <w:id w:val="1734343646"/>
          <w:citation/>
        </w:sdtPr>
        <w:sdtContent>
          <w:customXmlDelRangeEnd w:id="537"/>
          <w:del w:id="538" w:author="Srishti" w:date="2025-11-02T14:59:00Z" w16du:dateUtc="2025-11-02T09:29:00Z">
            <w:r w:rsidR="00955B4C" w:rsidDel="00635D65">
              <w:fldChar w:fldCharType="begin"/>
            </w:r>
            <w:r w:rsidR="00955B4C" w:rsidDel="00635D65">
              <w:delInstrText xml:space="preserve"> CITATION Kingma2015 \l 1033 </w:delInstrText>
            </w:r>
            <w:r w:rsidR="00955B4C" w:rsidDel="00635D65">
              <w:fldChar w:fldCharType="separate"/>
            </w:r>
            <w:r w:rsidR="004905A9" w:rsidRPr="004905A9" w:rsidDel="00635D65">
              <w:rPr>
                <w:noProof/>
              </w:rPr>
              <w:delText>[12]</w:delText>
            </w:r>
            <w:r w:rsidR="00955B4C" w:rsidDel="00635D65">
              <w:fldChar w:fldCharType="end"/>
            </w:r>
          </w:del>
          <w:customXmlDelRangeStart w:id="539" w:author="Srishti" w:date="2025-11-02T14:59:00Z"/>
        </w:sdtContent>
      </w:sdt>
      <w:customXmlDelRangeEnd w:id="539"/>
      <w:ins w:id="540" w:author="Srishti" w:date="2025-11-02T14:59:00Z" w16du:dateUtc="2025-11-02T09:29:00Z">
        <w:r w:rsidR="00635D65">
          <w:t>[12]</w:t>
        </w:r>
      </w:ins>
      <w:r w:rsidRPr="00873E90">
        <w:t>.</w:t>
      </w:r>
    </w:p>
    <w:p w14:paraId="003FD4F7" w14:textId="77777777" w:rsidR="00635D65" w:rsidRPr="00873E90" w:rsidRDefault="00635D65">
      <w:pPr>
        <w:pStyle w:val="NormalBPBHEB"/>
        <w:pPrChange w:id="541" w:author="Srishti" w:date="2025-11-02T14:59:00Z" w16du:dateUtc="2025-11-02T09:29:00Z">
          <w:pPr>
            <w:pStyle w:val="P-Regular"/>
            <w:jc w:val="both"/>
          </w:pPr>
        </w:pPrChange>
      </w:pPr>
    </w:p>
    <w:p w14:paraId="35F55778" w14:textId="0F548CD8" w:rsidR="00991688" w:rsidRDefault="00991688">
      <w:pPr>
        <w:pStyle w:val="Heading3BPBHEB"/>
        <w:pPrChange w:id="542" w:author="Srishti" w:date="2025-11-02T14:59:00Z" w16du:dateUtc="2025-11-02T09:29:00Z">
          <w:pPr>
            <w:pStyle w:val="H2-Heading"/>
          </w:pPr>
        </w:pPrChange>
      </w:pPr>
      <w:r w:rsidRPr="00991688">
        <w:t xml:space="preserve">Deployment </w:t>
      </w:r>
      <w:ins w:id="543" w:author="Srishti" w:date="2025-11-02T14:59:00Z" w16du:dateUtc="2025-11-02T09:29:00Z">
        <w:r w:rsidR="00635D65">
          <w:t>s</w:t>
        </w:r>
      </w:ins>
      <w:del w:id="544" w:author="Srishti" w:date="2025-11-02T14:59:00Z" w16du:dateUtc="2025-11-02T09:29:00Z">
        <w:r w:rsidRPr="00991688" w:rsidDel="00635D65">
          <w:delText>S</w:delText>
        </w:r>
      </w:del>
      <w:r w:rsidRPr="00991688">
        <w:t>trategies</w:t>
      </w:r>
    </w:p>
    <w:p w14:paraId="5E908378" w14:textId="1A0F759D" w:rsidR="00873E90" w:rsidRDefault="00873E90">
      <w:pPr>
        <w:pStyle w:val="NormalBPBHEB"/>
        <w:pPrChange w:id="545" w:author="Srishti" w:date="2025-11-02T14:59:00Z" w16du:dateUtc="2025-11-02T09:29:00Z">
          <w:pPr>
            <w:pStyle w:val="P-Regular"/>
            <w:jc w:val="both"/>
          </w:pPr>
        </w:pPrChange>
      </w:pPr>
      <w:r w:rsidRPr="00873E90">
        <w:t xml:space="preserve">Deploying NLP pipelines in production requires robust and scalable solutions to ensure consistent performance and reliability. Strategies </w:t>
      </w:r>
      <w:r w:rsidR="00A41284">
        <w:t>such as containerization, load balancing, and monitoring are essential</w:t>
      </w:r>
      <w:r w:rsidRPr="00873E90">
        <w:t xml:space="preserve"> for achieving these goals.</w:t>
      </w:r>
    </w:p>
    <w:p w14:paraId="4CB28916" w14:textId="7F1C6B45" w:rsidR="00466086" w:rsidRDefault="00466086">
      <w:pPr>
        <w:pStyle w:val="NormalBPBHEB"/>
        <w:pPrChange w:id="546" w:author="Srishti" w:date="2025-11-02T14:59:00Z" w16du:dateUtc="2025-11-02T09:29:00Z">
          <w:pPr>
            <w:pStyle w:val="P-Regular"/>
            <w:jc w:val="both"/>
          </w:pPr>
        </w:pPrChange>
      </w:pPr>
      <w:r w:rsidRPr="00635D65">
        <w:rPr>
          <w:i/>
          <w:iCs/>
          <w:rPrChange w:id="547" w:author="Srishti" w:date="2025-11-02T14:59:00Z" w16du:dateUtc="2025-11-02T09:29:00Z">
            <w:rPr/>
          </w:rPrChange>
        </w:rPr>
        <w:t>Figure 6.3</w:t>
      </w:r>
      <w:r>
        <w:t xml:space="preserve"> illustrates a scalable, production-grade architecture for deploying NLP pipelines using containerization, load balancing, and monitoring tools to ensure high availability and operational efficiency</w:t>
      </w:r>
      <w:ins w:id="548" w:author="Srishti" w:date="2025-11-02T15:00:00Z" w16du:dateUtc="2025-11-02T09:30:00Z">
        <w:r w:rsidR="00635D65">
          <w:t>:</w:t>
        </w:r>
      </w:ins>
      <w:del w:id="549" w:author="Srishti" w:date="2025-11-02T15:00:00Z" w16du:dateUtc="2025-11-02T09:30:00Z">
        <w:r w:rsidDel="00635D65">
          <w:delText>.</w:delText>
        </w:r>
      </w:del>
    </w:p>
    <w:p w14:paraId="7841EB0E" w14:textId="632577BB" w:rsidR="00466086" w:rsidDel="00C01183" w:rsidRDefault="00466086">
      <w:pPr>
        <w:pStyle w:val="FigureBPBHEB"/>
        <w:rPr>
          <w:del w:id="550" w:author="Srishti" w:date="2025-11-02T15:03:00Z" w16du:dateUtc="2025-11-02T09:33:00Z"/>
        </w:rPr>
      </w:pPr>
      <w:r>
        <w:rPr>
          <w:noProof/>
        </w:rPr>
        <w:lastRenderedPageBreak/>
        <w:drawing>
          <wp:inline distT="0" distB="0" distL="0" distR="0" wp14:anchorId="14B36CDD" wp14:editId="7ECC2285">
            <wp:extent cx="5029200" cy="3352800"/>
            <wp:effectExtent l="0" t="0" r="0" b="0"/>
            <wp:docPr id="477692824" name="Picture 6"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609" name="Picture 6" descr="A diagram of a software development&#10;&#10;AI-generated content may be incorrect."/>
                    <pic:cNvPicPr/>
                  </pic:nvPicPr>
                  <pic:blipFill>
                    <a:blip r:embed="rId17"/>
                    <a:stretch>
                      <a:fillRect/>
                    </a:stretch>
                  </pic:blipFill>
                  <pic:spPr>
                    <a:xfrm>
                      <a:off x="0" y="0"/>
                      <a:ext cx="5029200" cy="3352800"/>
                    </a:xfrm>
                    <a:prstGeom prst="rect">
                      <a:avLst/>
                    </a:prstGeom>
                  </pic:spPr>
                </pic:pic>
              </a:graphicData>
            </a:graphic>
          </wp:inline>
        </w:drawing>
      </w:r>
    </w:p>
    <w:p w14:paraId="632193CE" w14:textId="77777777" w:rsidR="00C01183" w:rsidRDefault="00C01183">
      <w:pPr>
        <w:pStyle w:val="FigureBPBHEB"/>
        <w:rPr>
          <w:ins w:id="551" w:author="Srishti" w:date="2025-11-02T15:03:00Z" w16du:dateUtc="2025-11-02T09:33:00Z"/>
        </w:rPr>
        <w:pPrChange w:id="552" w:author="Srishti" w:date="2025-11-02T15:03:00Z" w16du:dateUtc="2025-11-02T09:33:00Z">
          <w:pPr>
            <w:pStyle w:val="P-Regular"/>
            <w:keepNext/>
          </w:pPr>
        </w:pPrChange>
      </w:pPr>
    </w:p>
    <w:p w14:paraId="0F35500E" w14:textId="29DD641D" w:rsidR="00466086" w:rsidRDefault="00466086" w:rsidP="00C01183">
      <w:pPr>
        <w:pStyle w:val="FigureCaptionBPBHEB"/>
        <w:rPr>
          <w:ins w:id="553" w:author="Srishti" w:date="2025-11-02T15:06:00Z" w16du:dateUtc="2025-11-02T09:36:00Z"/>
        </w:rPr>
      </w:pPr>
      <w:commentRangeStart w:id="554"/>
      <w:r w:rsidRPr="00C01183">
        <w:rPr>
          <w:b/>
          <w:bCs w:val="0"/>
          <w:rPrChange w:id="555" w:author="Srishti" w:date="2025-11-02T15:03:00Z" w16du:dateUtc="2025-11-02T09:33:00Z">
            <w:rPr/>
          </w:rPrChange>
        </w:rPr>
        <w:t>Figure 6.</w:t>
      </w:r>
      <w:ins w:id="556" w:author="Srishti" w:date="2025-11-02T15:03:00Z" w16du:dateUtc="2025-11-02T09:33:00Z">
        <w:r w:rsidR="00C01183" w:rsidRPr="00C01183">
          <w:rPr>
            <w:b/>
            <w:bCs w:val="0"/>
            <w:rPrChange w:id="557" w:author="Srishti" w:date="2025-11-02T15:03:00Z" w16du:dateUtc="2025-11-02T09:33:00Z">
              <w:rPr/>
            </w:rPrChange>
          </w:rPr>
          <w:t>3</w:t>
        </w:r>
        <w:r w:rsidR="00C01183">
          <w:t xml:space="preserve">: </w:t>
        </w:r>
      </w:ins>
      <w:del w:id="558" w:author="Srishti" w:date="2025-11-02T15:03:00Z" w16du:dateUtc="2025-11-02T09:33:00Z">
        <w:r w:rsidDel="00C01183">
          <w:delText xml:space="preserve"> </w:delText>
        </w:r>
        <w:r w:rsidDel="00C01183">
          <w:fldChar w:fldCharType="begin"/>
        </w:r>
        <w:r w:rsidDel="00C01183">
          <w:delInstrText xml:space="preserve"> SEQ Figure_6. \* ARABIC </w:delInstrText>
        </w:r>
        <w:r w:rsidDel="00C01183">
          <w:fldChar w:fldCharType="separate"/>
        </w:r>
        <w:r w:rsidR="007C279C" w:rsidDel="00C01183">
          <w:rPr>
            <w:noProof/>
          </w:rPr>
          <w:delText>3</w:delText>
        </w:r>
        <w:r w:rsidDel="00C01183">
          <w:fldChar w:fldCharType="end"/>
        </w:r>
        <w:r w:rsidRPr="009039CF" w:rsidDel="00C01183">
          <w:delText xml:space="preserve">– </w:delText>
        </w:r>
      </w:del>
      <w:r w:rsidRPr="009039CF">
        <w:t xml:space="preserve">Architecture of a scalable NLP pipeline deployment. Client requests are routed through a load balancer to containerized services running Hugging Face pipelines, </w:t>
      </w:r>
      <w:r w:rsidR="008A4BA7">
        <w:t>which are monitored in real-time</w:t>
      </w:r>
      <w:r w:rsidRPr="009039CF">
        <w:t xml:space="preserve"> using observability tools. This setup ensures consistent performance</w:t>
      </w:r>
      <w:commentRangeEnd w:id="554"/>
      <w:r w:rsidR="00C01183">
        <w:rPr>
          <w:rStyle w:val="CommentReference"/>
          <w:rFonts w:ascii="Arial" w:eastAsia="Arial" w:hAnsi="Arial" w:cs="Arial"/>
          <w:bCs w:val="0"/>
          <w:i w:val="0"/>
          <w:iCs w:val="0"/>
        </w:rPr>
        <w:commentReference w:id="554"/>
      </w:r>
    </w:p>
    <w:p w14:paraId="01AD8FA6" w14:textId="77777777" w:rsidR="00C01183" w:rsidRPr="00991688" w:rsidRDefault="00C01183">
      <w:pPr>
        <w:pStyle w:val="NormalBPBHEB"/>
        <w:pPrChange w:id="559" w:author="Srishti" w:date="2025-11-02T15:06:00Z" w16du:dateUtc="2025-11-02T09:36:00Z">
          <w:pPr>
            <w:pStyle w:val="Caption"/>
            <w:jc w:val="both"/>
          </w:pPr>
        </w:pPrChange>
      </w:pPr>
    </w:p>
    <w:p w14:paraId="20AE21E9" w14:textId="6F9F2459" w:rsidR="00873E90" w:rsidRDefault="00991688">
      <w:pPr>
        <w:pStyle w:val="Heading3BPBHEB"/>
        <w:pPrChange w:id="560" w:author="Srishti" w:date="2025-11-02T15:06:00Z" w16du:dateUtc="2025-11-02T09:36:00Z">
          <w:pPr>
            <w:pStyle w:val="H3-Subheading"/>
            <w:jc w:val="both"/>
          </w:pPr>
        </w:pPrChange>
      </w:pPr>
      <w:r w:rsidRPr="00991688">
        <w:t>Containerization</w:t>
      </w:r>
    </w:p>
    <w:p w14:paraId="655689DE" w14:textId="092EFF6D" w:rsidR="00873E90" w:rsidRDefault="00873E90" w:rsidP="00C01183">
      <w:pPr>
        <w:pStyle w:val="NormalBPBHEB"/>
        <w:rPr>
          <w:ins w:id="561" w:author="Srishti" w:date="2025-11-02T15:06:00Z" w16du:dateUtc="2025-11-02T09:36:00Z"/>
        </w:rPr>
      </w:pPr>
      <w:r w:rsidRPr="00873E90">
        <w:t xml:space="preserve">Containerization, using tools like Docker, allows pipelines to run in isolated, reproducible environments. By encapsulating code, dependencies, and configurations, containers </w:t>
      </w:r>
      <w:r w:rsidR="00CF3A0B" w:rsidRPr="00873E90">
        <w:t>cut</w:t>
      </w:r>
      <w:r w:rsidRPr="00873E90">
        <w:t xml:space="preserve"> discrepancies across development, testing, and production setups. For instance, deploying a sentiment analysis pipeline within a Docker container ensures that the same environment is </w:t>
      </w:r>
      <w:r w:rsidR="00CF3A0B" w:rsidRPr="00873E90">
        <w:t>kept</w:t>
      </w:r>
      <w:r w:rsidRPr="00873E90">
        <w:t xml:space="preserve"> across local machines and cloud servers. Docker Compose or Kubernetes can further streamline orchestration and scaling across multiple containers </w:t>
      </w:r>
      <w:ins w:id="562" w:author="Srishti" w:date="2025-11-02T15:06:00Z" w16du:dateUtc="2025-11-02T09:36:00Z">
        <w:r w:rsidR="00C01183">
          <w:t>[13]</w:t>
        </w:r>
      </w:ins>
      <w:customXmlDelRangeStart w:id="563" w:author="Srishti" w:date="2025-11-02T15:06:00Z"/>
      <w:sdt>
        <w:sdtPr>
          <w:id w:val="-613520046"/>
          <w:citation/>
        </w:sdtPr>
        <w:sdtContent>
          <w:customXmlDelRangeEnd w:id="563"/>
          <w:del w:id="564" w:author="Srishti" w:date="2025-11-02T15:06:00Z" w16du:dateUtc="2025-11-02T09:36:00Z">
            <w:r w:rsidR="00955B4C" w:rsidDel="00C01183">
              <w:fldChar w:fldCharType="begin"/>
            </w:r>
            <w:r w:rsidR="00955B4C" w:rsidDel="00C01183">
              <w:delInstrText xml:space="preserve"> CITATION Merkel2014 \l 1033 </w:delInstrText>
            </w:r>
            <w:r w:rsidR="00955B4C" w:rsidDel="00C01183">
              <w:fldChar w:fldCharType="separate"/>
            </w:r>
            <w:r w:rsidR="004905A9" w:rsidRPr="004905A9" w:rsidDel="00C01183">
              <w:rPr>
                <w:noProof/>
              </w:rPr>
              <w:delText>[13]</w:delText>
            </w:r>
            <w:r w:rsidR="00955B4C" w:rsidDel="00C01183">
              <w:fldChar w:fldCharType="end"/>
            </w:r>
          </w:del>
          <w:customXmlDelRangeStart w:id="565" w:author="Srishti" w:date="2025-11-02T15:06:00Z"/>
        </w:sdtContent>
      </w:sdt>
      <w:customXmlDelRangeEnd w:id="565"/>
      <w:r w:rsidRPr="00873E90">
        <w:t>.</w:t>
      </w:r>
    </w:p>
    <w:p w14:paraId="4FCBEA7B" w14:textId="77777777" w:rsidR="00C01183" w:rsidRDefault="00C01183">
      <w:pPr>
        <w:pStyle w:val="NormalBPBHEB"/>
        <w:pPrChange w:id="566" w:author="Srishti" w:date="2025-11-02T15:06:00Z" w16du:dateUtc="2025-11-02T09:36:00Z">
          <w:pPr>
            <w:pStyle w:val="P-Regular"/>
            <w:jc w:val="both"/>
          </w:pPr>
        </w:pPrChange>
      </w:pPr>
    </w:p>
    <w:p w14:paraId="02507736" w14:textId="4C133E00" w:rsidR="00873E90" w:rsidRDefault="00991688">
      <w:pPr>
        <w:pStyle w:val="Heading3BPBHEB"/>
        <w:pPrChange w:id="567" w:author="Srishti" w:date="2025-11-02T15:06:00Z" w16du:dateUtc="2025-11-02T09:36:00Z">
          <w:pPr>
            <w:pStyle w:val="H3-Subheading"/>
            <w:jc w:val="both"/>
          </w:pPr>
        </w:pPrChange>
      </w:pPr>
      <w:r w:rsidRPr="00991688">
        <w:t xml:space="preserve">Load </w:t>
      </w:r>
      <w:ins w:id="568" w:author="Srishti" w:date="2025-11-02T15:06:00Z" w16du:dateUtc="2025-11-02T09:36:00Z">
        <w:r w:rsidR="00C01183">
          <w:t>b</w:t>
        </w:r>
      </w:ins>
      <w:del w:id="569" w:author="Srishti" w:date="2025-11-02T15:06:00Z" w16du:dateUtc="2025-11-02T09:36:00Z">
        <w:r w:rsidRPr="00991688" w:rsidDel="00C01183">
          <w:delText>B</w:delText>
        </w:r>
      </w:del>
      <w:r w:rsidRPr="00991688">
        <w:t>alancing</w:t>
      </w:r>
    </w:p>
    <w:p w14:paraId="08220B68" w14:textId="14675631" w:rsidR="00873E90" w:rsidRDefault="008E00EF" w:rsidP="00C01183">
      <w:pPr>
        <w:pStyle w:val="NormalBPBHEB"/>
        <w:rPr>
          <w:ins w:id="570" w:author="Srishti" w:date="2025-11-02T15:07:00Z" w16du:dateUtc="2025-11-02T09:37:00Z"/>
        </w:rPr>
      </w:pPr>
      <w:r>
        <w:t xml:space="preserve">Load balancing distributes incoming requests across multiple servers, ensuring </w:t>
      </w:r>
      <w:r w:rsidR="004E121D">
        <w:t xml:space="preserve">the </w:t>
      </w:r>
      <w:r w:rsidR="00D51DC0">
        <w:t>best</w:t>
      </w:r>
      <w:r>
        <w:t xml:space="preserve"> resource utilization and preventing bottlenecks. For example, an NLP pipeline </w:t>
      </w:r>
      <w:r w:rsidR="00D51DC0">
        <w:t>managing</w:t>
      </w:r>
      <w:r>
        <w:t xml:space="preserve"> real-time sentiment analysis on a high-traffic e-commerce site can use load balancers to spread tasks across multiple instances of the same pipeline. </w:t>
      </w:r>
      <w:r w:rsidR="00873E90" w:rsidRPr="00873E90">
        <w:t xml:space="preserve">Tools like NGINX or </w:t>
      </w:r>
      <w:ins w:id="571" w:author="Srishti" w:date="2025-11-02T15:07:00Z" w16du:dateUtc="2025-11-02T09:37:00Z">
        <w:r w:rsidR="00C01183" w:rsidRPr="00C01183">
          <w:rPr>
            <w:b/>
            <w:bCs/>
            <w:rPrChange w:id="572" w:author="Srishti" w:date="2025-11-02T15:07:00Z" w16du:dateUtc="2025-11-02T09:37:00Z">
              <w:rPr/>
            </w:rPrChange>
          </w:rPr>
          <w:t>Amazon Web Services</w:t>
        </w:r>
        <w:r w:rsidR="00C01183">
          <w:t xml:space="preserve"> (</w:t>
        </w:r>
      </w:ins>
      <w:r w:rsidR="00873E90" w:rsidRPr="00C01183">
        <w:rPr>
          <w:b/>
          <w:bCs/>
          <w:rPrChange w:id="573" w:author="Srishti" w:date="2025-11-02T15:07:00Z" w16du:dateUtc="2025-11-02T09:37:00Z">
            <w:rPr/>
          </w:rPrChange>
        </w:rPr>
        <w:t>AWS</w:t>
      </w:r>
      <w:ins w:id="574" w:author="Srishti" w:date="2025-11-02T15:07:00Z" w16du:dateUtc="2025-11-02T09:37:00Z">
        <w:r w:rsidR="00C01183">
          <w:t>)</w:t>
        </w:r>
      </w:ins>
      <w:r w:rsidR="00873E90" w:rsidRPr="00873E90">
        <w:t xml:space="preserve"> Elastic Load Balancer efficiently manage task distribution, </w:t>
      </w:r>
      <w:r w:rsidR="00CF3A0B" w:rsidRPr="00873E90">
        <w:t>keeping</w:t>
      </w:r>
      <w:r w:rsidR="00873E90" w:rsidRPr="00873E90">
        <w:t xml:space="preserve"> low latency and high availability </w:t>
      </w:r>
      <w:ins w:id="575" w:author="Srishti" w:date="2025-11-02T15:07:00Z" w16du:dateUtc="2025-11-02T09:37:00Z">
        <w:r w:rsidR="00C01183">
          <w:t>[14]</w:t>
        </w:r>
      </w:ins>
      <w:customXmlDelRangeStart w:id="576" w:author="Srishti" w:date="2025-11-02T15:07:00Z"/>
      <w:sdt>
        <w:sdtPr>
          <w:id w:val="-677737491"/>
          <w:citation/>
        </w:sdtPr>
        <w:sdtContent>
          <w:customXmlDelRangeEnd w:id="576"/>
          <w:del w:id="577" w:author="Srishti" w:date="2025-11-02T15:07:00Z" w16du:dateUtc="2025-11-02T09:37:00Z">
            <w:r w:rsidR="007B4681" w:rsidDel="00C01183">
              <w:fldChar w:fldCharType="begin"/>
            </w:r>
            <w:r w:rsidR="007B4681" w:rsidDel="00C01183">
              <w:delInstrText xml:space="preserve"> CITATION Chandra2020 \l 1033 </w:delInstrText>
            </w:r>
            <w:r w:rsidR="007B4681" w:rsidDel="00C01183">
              <w:fldChar w:fldCharType="separate"/>
            </w:r>
            <w:r w:rsidR="004905A9" w:rsidRPr="004905A9" w:rsidDel="00C01183">
              <w:rPr>
                <w:noProof/>
              </w:rPr>
              <w:delText>[14]</w:delText>
            </w:r>
            <w:r w:rsidR="007B4681" w:rsidDel="00C01183">
              <w:fldChar w:fldCharType="end"/>
            </w:r>
          </w:del>
          <w:customXmlDelRangeStart w:id="578" w:author="Srishti" w:date="2025-11-02T15:07:00Z"/>
        </w:sdtContent>
      </w:sdt>
      <w:customXmlDelRangeEnd w:id="578"/>
      <w:r w:rsidR="00873E90" w:rsidRPr="00873E90">
        <w:t>.</w:t>
      </w:r>
    </w:p>
    <w:p w14:paraId="626E177D" w14:textId="77777777" w:rsidR="00C01183" w:rsidRDefault="00C01183">
      <w:pPr>
        <w:pStyle w:val="NormalBPBHEB"/>
        <w:pPrChange w:id="579" w:author="Srishti" w:date="2025-11-02T15:07:00Z" w16du:dateUtc="2025-11-02T09:37:00Z">
          <w:pPr>
            <w:pStyle w:val="P-Regular"/>
            <w:jc w:val="both"/>
          </w:pPr>
        </w:pPrChange>
      </w:pPr>
    </w:p>
    <w:p w14:paraId="633A848F" w14:textId="47CA3834" w:rsidR="00873E90" w:rsidRDefault="00991688">
      <w:pPr>
        <w:pStyle w:val="Heading3BPBHEB"/>
        <w:pPrChange w:id="580" w:author="Srishti" w:date="2025-11-02T15:07:00Z" w16du:dateUtc="2025-11-02T09:37:00Z">
          <w:pPr>
            <w:pStyle w:val="H3-Subheading"/>
            <w:jc w:val="both"/>
          </w:pPr>
        </w:pPrChange>
      </w:pPr>
      <w:r w:rsidRPr="00991688">
        <w:lastRenderedPageBreak/>
        <w:t xml:space="preserve">Monitoring </w:t>
      </w:r>
    </w:p>
    <w:p w14:paraId="647EB23F" w14:textId="60101ABC" w:rsidR="00873E90" w:rsidRDefault="00873E90" w:rsidP="00C01183">
      <w:pPr>
        <w:pStyle w:val="NormalBPBHEB"/>
        <w:rPr>
          <w:ins w:id="581" w:author="Srishti" w:date="2025-11-02T15:08:00Z" w16du:dateUtc="2025-11-02T09:38:00Z"/>
        </w:rPr>
      </w:pPr>
      <w:r w:rsidRPr="00873E90">
        <w:t xml:space="preserve">Monitoring tools like Prometheus and Grafana </w:t>
      </w:r>
      <w:r w:rsidR="00CF3A0B" w:rsidRPr="00873E90">
        <w:t>offer</w:t>
      </w:r>
      <w:r w:rsidRPr="00873E90">
        <w:t xml:space="preserve"> real-time insights into pipeline performance. Metrics such as response time, </w:t>
      </w:r>
      <w:ins w:id="582" w:author="Srishti" w:date="2025-11-02T15:08:00Z" w16du:dateUtc="2025-11-02T09:38:00Z">
        <w:r w:rsidR="00C01183" w:rsidRPr="00C01183">
          <w:rPr>
            <w:b/>
            <w:bCs/>
            <w:rPrChange w:id="583" w:author="Srishti" w:date="2025-11-02T15:08:00Z" w16du:dateUtc="2025-11-02T09:38:00Z">
              <w:rPr/>
            </w:rPrChange>
          </w:rPr>
          <w:t>central processing unit</w:t>
        </w:r>
        <w:r w:rsidR="00C01183">
          <w:t xml:space="preserve"> (</w:t>
        </w:r>
      </w:ins>
      <w:r w:rsidRPr="00C01183">
        <w:rPr>
          <w:b/>
          <w:bCs/>
          <w:rPrChange w:id="584" w:author="Srishti" w:date="2025-11-02T15:08:00Z" w16du:dateUtc="2025-11-02T09:38:00Z">
            <w:rPr/>
          </w:rPrChange>
        </w:rPr>
        <w:t>CPU</w:t>
      </w:r>
      <w:ins w:id="585" w:author="Srishti" w:date="2025-11-02T15:08:00Z" w16du:dateUtc="2025-11-02T09:38:00Z">
        <w:r w:rsidR="00C01183">
          <w:t>)</w:t>
        </w:r>
      </w:ins>
      <w:r w:rsidRPr="00873E90">
        <w:t xml:space="preserve"> usage, and memory consumption help </w:t>
      </w:r>
      <w:r w:rsidR="00CF3A0B" w:rsidRPr="00873E90">
        <w:t>find</w:t>
      </w:r>
      <w:r w:rsidRPr="00873E90">
        <w:t xml:space="preserve"> potential bottlenecks or failures. For instance, tracking latency trends in a named entity recognition pipeline might reveal periods of high demand, prompting adjustments in server allocation or resource scaling </w:t>
      </w:r>
      <w:ins w:id="586" w:author="Srishti" w:date="2025-11-02T15:08:00Z" w16du:dateUtc="2025-11-02T09:38:00Z">
        <w:r w:rsidR="00C01183">
          <w:t>[15]</w:t>
        </w:r>
      </w:ins>
      <w:customXmlDelRangeStart w:id="587" w:author="Srishti" w:date="2025-11-02T15:08:00Z"/>
      <w:sdt>
        <w:sdtPr>
          <w:id w:val="1018588058"/>
          <w:citation/>
        </w:sdtPr>
        <w:sdtContent>
          <w:customXmlDelRangeEnd w:id="587"/>
          <w:del w:id="588" w:author="Srishti" w:date="2025-11-02T15:08:00Z" w16du:dateUtc="2025-11-02T09:38:00Z">
            <w:r w:rsidR="00955B4C" w:rsidDel="00C01183">
              <w:fldChar w:fldCharType="begin"/>
            </w:r>
            <w:r w:rsidR="00955B4C" w:rsidDel="00C01183">
              <w:delInstrText xml:space="preserve"> CITATION Tzoumas2017 \l 1033 </w:delInstrText>
            </w:r>
            <w:r w:rsidR="00955B4C" w:rsidDel="00C01183">
              <w:fldChar w:fldCharType="separate"/>
            </w:r>
            <w:r w:rsidR="004905A9" w:rsidRPr="004905A9" w:rsidDel="00C01183">
              <w:rPr>
                <w:noProof/>
              </w:rPr>
              <w:delText>[15]</w:delText>
            </w:r>
            <w:r w:rsidR="00955B4C" w:rsidDel="00C01183">
              <w:fldChar w:fldCharType="end"/>
            </w:r>
          </w:del>
          <w:customXmlDelRangeStart w:id="589" w:author="Srishti" w:date="2025-11-02T15:08:00Z"/>
        </w:sdtContent>
      </w:sdt>
      <w:customXmlDelRangeEnd w:id="589"/>
      <w:r w:rsidRPr="00873E90">
        <w:t>.</w:t>
      </w:r>
    </w:p>
    <w:p w14:paraId="3B9BBD49" w14:textId="77777777" w:rsidR="00C01183" w:rsidRPr="00873E90" w:rsidRDefault="00C01183">
      <w:pPr>
        <w:pStyle w:val="NormalBPBHEB"/>
        <w:pPrChange w:id="590" w:author="Srishti" w:date="2025-11-02T15:08:00Z" w16du:dateUtc="2025-11-02T09:38:00Z">
          <w:pPr>
            <w:pStyle w:val="P-Regular"/>
            <w:jc w:val="both"/>
          </w:pPr>
        </w:pPrChange>
      </w:pPr>
    </w:p>
    <w:p w14:paraId="07838B06" w14:textId="1828F3C7" w:rsidR="00991688" w:rsidRPr="00991688" w:rsidRDefault="00991688">
      <w:pPr>
        <w:pStyle w:val="Heading3BPBHEB"/>
        <w:pPrChange w:id="591" w:author="Srishti" w:date="2025-11-02T15:08:00Z" w16du:dateUtc="2025-11-02T09:38:00Z">
          <w:pPr>
            <w:pStyle w:val="P-Regular"/>
          </w:pPr>
        </w:pPrChange>
      </w:pPr>
      <w:r w:rsidRPr="00991688">
        <w:t xml:space="preserve">Scaling </w:t>
      </w:r>
      <w:ins w:id="592" w:author="Srishti" w:date="2025-11-02T15:08:00Z" w16du:dateUtc="2025-11-02T09:38:00Z">
        <w:r w:rsidR="00C01183">
          <w:t>e</w:t>
        </w:r>
      </w:ins>
      <w:del w:id="593" w:author="Srishti" w:date="2025-11-02T15:08:00Z" w16du:dateUtc="2025-11-02T09:38:00Z">
        <w:r w:rsidRPr="00991688" w:rsidDel="00C01183">
          <w:delText>E</w:delText>
        </w:r>
      </w:del>
      <w:r w:rsidRPr="00991688">
        <w:t>xample</w:t>
      </w:r>
    </w:p>
    <w:p w14:paraId="5C792BC3" w14:textId="700AACDB" w:rsidR="00991688" w:rsidRPr="00991688" w:rsidRDefault="00873E90">
      <w:pPr>
        <w:pStyle w:val="NormalBPBHEB"/>
        <w:pPrChange w:id="594" w:author="Srishti" w:date="2025-11-02T15:08:00Z" w16du:dateUtc="2025-11-02T09:38:00Z">
          <w:pPr>
            <w:pStyle w:val="P-Regular"/>
            <w:jc w:val="both"/>
          </w:pPr>
        </w:pPrChange>
      </w:pPr>
      <w:r w:rsidRPr="00873E90">
        <w:t xml:space="preserve">Scaling an NLP pipeline requires thoughtful design to ensure it can </w:t>
      </w:r>
      <w:r w:rsidR="007B4681" w:rsidRPr="00873E90">
        <w:t>manage</w:t>
      </w:r>
      <w:r w:rsidRPr="00873E90">
        <w:t xml:space="preserve"> increasing workloads efficiently. The following code </w:t>
      </w:r>
      <w:r w:rsidR="00A41284">
        <w:t>demonstrates the deployment of a simple sentiment analysis pipeline using Flask, which is suitable for scaling with container orchestration platforms such as</w:t>
      </w:r>
      <w:r w:rsidRPr="00873E90">
        <w:t xml:space="preserve"> Docker or Kubernetes</w:t>
      </w:r>
      <w:ins w:id="595" w:author="Srishti" w:date="2025-11-02T15:08:00Z" w16du:dateUtc="2025-11-02T09:38:00Z">
        <w:r w:rsidR="00C01183">
          <w:t>:</w:t>
        </w:r>
      </w:ins>
      <w:del w:id="596" w:author="Srishti" w:date="2025-11-02T15:08:00Z" w16du:dateUtc="2025-11-02T09:38:00Z">
        <w:r w:rsidRPr="00873E90" w:rsidDel="00C01183">
          <w:delText>.</w:delText>
        </w:r>
      </w:del>
    </w:p>
    <w:p w14:paraId="2F90B5BA" w14:textId="5F6B1CBD" w:rsidR="00991688" w:rsidRPr="00C01183" w:rsidRDefault="00BC73B6" w:rsidP="00900CC9">
      <w:pPr>
        <w:pStyle w:val="SC-Source"/>
        <w:rPr>
          <w:rFonts w:ascii="Consolas" w:hAnsi="Consolas"/>
          <w:sz w:val="20"/>
          <w:szCs w:val="20"/>
          <w:rPrChange w:id="597" w:author="Srishti" w:date="2025-11-02T15:08:00Z" w16du:dateUtc="2025-11-02T09:38:00Z">
            <w:rPr/>
          </w:rPrChange>
        </w:rPr>
      </w:pPr>
      <w:r w:rsidRPr="00C01183">
        <w:rPr>
          <w:rFonts w:ascii="Consolas" w:hAnsi="Consolas"/>
          <w:sz w:val="20"/>
          <w:szCs w:val="20"/>
          <w:rPrChange w:id="598" w:author="Srishti" w:date="2025-11-02T15:08:00Z" w16du:dateUtc="2025-11-02T09:38:00Z">
            <w:rPr/>
          </w:rPrChange>
        </w:rPr>
        <w:t>`</w:t>
      </w:r>
      <w:r w:rsidR="00991688" w:rsidRPr="00C01183">
        <w:rPr>
          <w:rFonts w:ascii="Consolas" w:hAnsi="Consolas"/>
          <w:sz w:val="20"/>
          <w:szCs w:val="20"/>
          <w:rPrChange w:id="599" w:author="Srishti" w:date="2025-11-02T15:08:00Z" w16du:dateUtc="2025-11-02T09:38:00Z">
            <w:rPr/>
          </w:rPrChange>
        </w:rPr>
        <w:t>python</w:t>
      </w:r>
    </w:p>
    <w:p w14:paraId="5D986AE6" w14:textId="2B4CE02C" w:rsidR="00991688" w:rsidRPr="00C01183" w:rsidRDefault="00991688" w:rsidP="00900CC9">
      <w:pPr>
        <w:pStyle w:val="SC-Source"/>
        <w:rPr>
          <w:rFonts w:ascii="Consolas" w:hAnsi="Consolas"/>
          <w:sz w:val="20"/>
          <w:szCs w:val="20"/>
          <w:rPrChange w:id="600" w:author="Srishti" w:date="2025-11-02T15:08:00Z" w16du:dateUtc="2025-11-02T09:38:00Z">
            <w:rPr/>
          </w:rPrChange>
        </w:rPr>
      </w:pPr>
    </w:p>
    <w:p w14:paraId="3B49DA96" w14:textId="77777777" w:rsidR="00991688" w:rsidRPr="00C01183" w:rsidRDefault="00991688" w:rsidP="00900CC9">
      <w:pPr>
        <w:pStyle w:val="SC-Source"/>
        <w:rPr>
          <w:rFonts w:ascii="Consolas" w:hAnsi="Consolas"/>
          <w:sz w:val="20"/>
          <w:szCs w:val="20"/>
          <w:rPrChange w:id="601" w:author="Srishti" w:date="2025-11-02T15:08:00Z" w16du:dateUtc="2025-11-02T09:38:00Z">
            <w:rPr/>
          </w:rPrChange>
        </w:rPr>
      </w:pPr>
      <w:r w:rsidRPr="00C01183">
        <w:rPr>
          <w:rFonts w:ascii="Consolas" w:hAnsi="Consolas"/>
          <w:sz w:val="20"/>
          <w:szCs w:val="20"/>
          <w:rPrChange w:id="602" w:author="Srishti" w:date="2025-11-02T15:08:00Z" w16du:dateUtc="2025-11-02T09:38:00Z">
            <w:rPr/>
          </w:rPrChange>
        </w:rPr>
        <w:t>from flask import Flask, request, jsonify</w:t>
      </w:r>
      <w:r w:rsidRPr="00C01183">
        <w:rPr>
          <w:rFonts w:ascii="Consolas" w:hAnsi="Consolas"/>
          <w:sz w:val="20"/>
          <w:szCs w:val="20"/>
          <w:rPrChange w:id="603" w:author="Srishti" w:date="2025-11-02T15:08:00Z" w16du:dateUtc="2025-11-02T09:38:00Z">
            <w:rPr/>
          </w:rPrChange>
        </w:rPr>
        <w:br/>
        <w:t>from transformers import pipeline</w:t>
      </w:r>
    </w:p>
    <w:p w14:paraId="2C7ACDEB" w14:textId="77777777" w:rsidR="00873E90" w:rsidRPr="00C01183" w:rsidRDefault="00873E90" w:rsidP="00900CC9">
      <w:pPr>
        <w:pStyle w:val="SC-Source"/>
        <w:rPr>
          <w:rFonts w:ascii="Consolas" w:hAnsi="Consolas"/>
          <w:sz w:val="20"/>
          <w:szCs w:val="20"/>
          <w:rPrChange w:id="604" w:author="Srishti" w:date="2025-11-02T15:08:00Z" w16du:dateUtc="2025-11-02T09:38:00Z">
            <w:rPr/>
          </w:rPrChange>
        </w:rPr>
      </w:pPr>
    </w:p>
    <w:p w14:paraId="220102E7" w14:textId="7D0543FB" w:rsidR="00873E90" w:rsidRPr="00C01183" w:rsidRDefault="00873E90" w:rsidP="00900CC9">
      <w:pPr>
        <w:pStyle w:val="SC-Source"/>
        <w:rPr>
          <w:rFonts w:ascii="Consolas" w:hAnsi="Consolas"/>
          <w:sz w:val="20"/>
          <w:szCs w:val="20"/>
          <w:rPrChange w:id="605" w:author="Srishti" w:date="2025-11-02T15:08:00Z" w16du:dateUtc="2025-11-02T09:38:00Z">
            <w:rPr/>
          </w:rPrChange>
        </w:rPr>
      </w:pPr>
      <w:r w:rsidRPr="00C01183">
        <w:rPr>
          <w:rFonts w:ascii="Consolas" w:hAnsi="Consolas"/>
          <w:sz w:val="20"/>
          <w:szCs w:val="20"/>
          <w:lang w:val="en-US"/>
          <w:rPrChange w:id="606" w:author="Srishti" w:date="2025-11-02T15:08:00Z" w16du:dateUtc="2025-11-02T09:38:00Z">
            <w:rPr>
              <w:lang w:val="en-US"/>
            </w:rPr>
          </w:rPrChange>
        </w:rPr>
        <w:t># Initialize Flask application and NLP pipeline</w:t>
      </w:r>
    </w:p>
    <w:p w14:paraId="1B538EF3" w14:textId="7E3A69FD" w:rsidR="00991688" w:rsidRPr="00C01183" w:rsidRDefault="00991688" w:rsidP="00900CC9">
      <w:pPr>
        <w:pStyle w:val="SC-Source"/>
        <w:rPr>
          <w:rFonts w:ascii="Consolas" w:hAnsi="Consolas"/>
          <w:sz w:val="20"/>
          <w:szCs w:val="20"/>
          <w:rPrChange w:id="607" w:author="Srishti" w:date="2025-11-02T15:08:00Z" w16du:dateUtc="2025-11-02T09:38:00Z">
            <w:rPr/>
          </w:rPrChange>
        </w:rPr>
      </w:pPr>
      <w:r w:rsidRPr="00C01183">
        <w:rPr>
          <w:rFonts w:ascii="Consolas" w:hAnsi="Consolas"/>
          <w:sz w:val="20"/>
          <w:szCs w:val="20"/>
          <w:rPrChange w:id="608" w:author="Srishti" w:date="2025-11-02T15:08:00Z" w16du:dateUtc="2025-11-02T09:38:00Z">
            <w:rPr/>
          </w:rPrChange>
        </w:rPr>
        <w:t>app = Flask(__name__)</w:t>
      </w:r>
      <w:r w:rsidRPr="00C01183">
        <w:rPr>
          <w:rFonts w:ascii="Consolas" w:hAnsi="Consolas"/>
          <w:sz w:val="20"/>
          <w:szCs w:val="20"/>
          <w:rPrChange w:id="609" w:author="Srishti" w:date="2025-11-02T15:08:00Z" w16du:dateUtc="2025-11-02T09:38:00Z">
            <w:rPr/>
          </w:rPrChange>
        </w:rPr>
        <w:br/>
        <w:t>nlp_pipeline = pipeline("sentiment-analysis")</w:t>
      </w:r>
    </w:p>
    <w:p w14:paraId="6F9FCDAD" w14:textId="77777777" w:rsidR="00991688" w:rsidRPr="00C01183" w:rsidRDefault="00991688" w:rsidP="00900CC9">
      <w:pPr>
        <w:pStyle w:val="SC-Source"/>
        <w:rPr>
          <w:rFonts w:ascii="Consolas" w:hAnsi="Consolas"/>
          <w:sz w:val="20"/>
          <w:szCs w:val="20"/>
          <w:rPrChange w:id="610" w:author="Srishti" w:date="2025-11-02T15:08:00Z" w16du:dateUtc="2025-11-02T09:38:00Z">
            <w:rPr/>
          </w:rPrChange>
        </w:rPr>
      </w:pPr>
      <w:r w:rsidRPr="00C01183">
        <w:rPr>
          <w:rFonts w:ascii="Consolas" w:hAnsi="Consolas"/>
          <w:sz w:val="20"/>
          <w:szCs w:val="20"/>
          <w:rPrChange w:id="611" w:author="Srishti" w:date="2025-11-02T15:08:00Z" w16du:dateUtc="2025-11-02T09:38:00Z">
            <w:rPr/>
          </w:rPrChange>
        </w:rPr>
        <w:t>@app.route('/analyze', methods=['POST'])</w:t>
      </w:r>
      <w:r w:rsidRPr="00C01183">
        <w:rPr>
          <w:rFonts w:ascii="Consolas" w:hAnsi="Consolas"/>
          <w:sz w:val="20"/>
          <w:szCs w:val="20"/>
          <w:rPrChange w:id="612" w:author="Srishti" w:date="2025-11-02T15:08:00Z" w16du:dateUtc="2025-11-02T09:38:00Z">
            <w:rPr/>
          </w:rPrChange>
        </w:rPr>
        <w:br/>
        <w:t>def analyze():</w:t>
      </w:r>
      <w:r w:rsidRPr="00C01183">
        <w:rPr>
          <w:rFonts w:ascii="Consolas" w:hAnsi="Consolas"/>
          <w:sz w:val="20"/>
          <w:szCs w:val="20"/>
          <w:rPrChange w:id="613" w:author="Srishti" w:date="2025-11-02T15:08:00Z" w16du:dateUtc="2025-11-02T09:38:00Z">
            <w:rPr/>
          </w:rPrChange>
        </w:rPr>
        <w:br/>
        <w:t xml:space="preserve">    data = request.get_json()</w:t>
      </w:r>
      <w:r w:rsidRPr="00C01183">
        <w:rPr>
          <w:rFonts w:ascii="Consolas" w:hAnsi="Consolas"/>
          <w:sz w:val="20"/>
          <w:szCs w:val="20"/>
          <w:rPrChange w:id="614" w:author="Srishti" w:date="2025-11-02T15:08:00Z" w16du:dateUtc="2025-11-02T09:38:00Z">
            <w:rPr/>
          </w:rPrChange>
        </w:rPr>
        <w:br/>
        <w:t xml:space="preserve">    text = data['text']</w:t>
      </w:r>
      <w:r w:rsidRPr="00C01183">
        <w:rPr>
          <w:rFonts w:ascii="Consolas" w:hAnsi="Consolas"/>
          <w:sz w:val="20"/>
          <w:szCs w:val="20"/>
          <w:rPrChange w:id="615" w:author="Srishti" w:date="2025-11-02T15:08:00Z" w16du:dateUtc="2025-11-02T09:38:00Z">
            <w:rPr/>
          </w:rPrChange>
        </w:rPr>
        <w:br/>
        <w:t xml:space="preserve">    result = nlp_pipeline(text)</w:t>
      </w:r>
      <w:r w:rsidRPr="00C01183">
        <w:rPr>
          <w:rFonts w:ascii="Consolas" w:hAnsi="Consolas"/>
          <w:sz w:val="20"/>
          <w:szCs w:val="20"/>
          <w:rPrChange w:id="616" w:author="Srishti" w:date="2025-11-02T15:08:00Z" w16du:dateUtc="2025-11-02T09:38:00Z">
            <w:rPr/>
          </w:rPrChange>
        </w:rPr>
        <w:br/>
        <w:t xml:space="preserve">    return jsonify(result)</w:t>
      </w:r>
    </w:p>
    <w:p w14:paraId="13CAA00F" w14:textId="77777777" w:rsidR="00BC73B6" w:rsidRPr="00C01183" w:rsidRDefault="00BC73B6" w:rsidP="00900CC9">
      <w:pPr>
        <w:pStyle w:val="SC-Source"/>
        <w:rPr>
          <w:rFonts w:ascii="Consolas" w:hAnsi="Consolas"/>
          <w:sz w:val="20"/>
          <w:szCs w:val="20"/>
          <w:rPrChange w:id="617" w:author="Srishti" w:date="2025-11-02T15:08:00Z" w16du:dateUtc="2025-11-02T09:38:00Z">
            <w:rPr/>
          </w:rPrChange>
        </w:rPr>
      </w:pPr>
    </w:p>
    <w:p w14:paraId="60A25809" w14:textId="77777777" w:rsidR="00991688" w:rsidRPr="00C01183" w:rsidRDefault="00991688" w:rsidP="00900CC9">
      <w:pPr>
        <w:pStyle w:val="SC-Source"/>
        <w:rPr>
          <w:rFonts w:ascii="Consolas" w:hAnsi="Consolas"/>
          <w:sz w:val="20"/>
          <w:szCs w:val="20"/>
          <w:rPrChange w:id="618" w:author="Srishti" w:date="2025-11-02T15:08:00Z" w16du:dateUtc="2025-11-02T09:38:00Z">
            <w:rPr/>
          </w:rPrChange>
        </w:rPr>
      </w:pPr>
      <w:r w:rsidRPr="00C01183">
        <w:rPr>
          <w:rFonts w:ascii="Consolas" w:hAnsi="Consolas"/>
          <w:sz w:val="20"/>
          <w:szCs w:val="20"/>
          <w:rPrChange w:id="619" w:author="Srishti" w:date="2025-11-02T15:08:00Z" w16du:dateUtc="2025-11-02T09:38:00Z">
            <w:rPr/>
          </w:rPrChange>
        </w:rPr>
        <w:t>if __name__ == "__main__":</w:t>
      </w:r>
      <w:r w:rsidRPr="00C01183">
        <w:rPr>
          <w:rFonts w:ascii="Consolas" w:hAnsi="Consolas"/>
          <w:sz w:val="20"/>
          <w:szCs w:val="20"/>
          <w:rPrChange w:id="620" w:author="Srishti" w:date="2025-11-02T15:08:00Z" w16du:dateUtc="2025-11-02T09:38:00Z">
            <w:rPr/>
          </w:rPrChange>
        </w:rPr>
        <w:br/>
        <w:t xml:space="preserve">    app.run(host="0.0.0.0", port=5000)</w:t>
      </w:r>
    </w:p>
    <w:p w14:paraId="7BBA91A1" w14:textId="3F71CCCB" w:rsidR="00BC73B6" w:rsidRPr="00C01183" w:rsidRDefault="00BC73B6" w:rsidP="00900CC9">
      <w:pPr>
        <w:pStyle w:val="SC-Source"/>
        <w:rPr>
          <w:rFonts w:ascii="Consolas" w:hAnsi="Consolas"/>
          <w:sz w:val="20"/>
          <w:szCs w:val="20"/>
          <w:rPrChange w:id="621" w:author="Srishti" w:date="2025-11-02T15:08:00Z" w16du:dateUtc="2025-11-02T09:38:00Z">
            <w:rPr/>
          </w:rPrChange>
        </w:rPr>
      </w:pPr>
      <w:r w:rsidRPr="00C01183">
        <w:rPr>
          <w:rFonts w:ascii="Consolas" w:hAnsi="Consolas"/>
          <w:sz w:val="20"/>
          <w:szCs w:val="20"/>
          <w:rPrChange w:id="622" w:author="Srishti" w:date="2025-11-02T15:08:00Z" w16du:dateUtc="2025-11-02T09:38:00Z">
            <w:rPr/>
          </w:rPrChange>
        </w:rPr>
        <w:t>`</w:t>
      </w:r>
    </w:p>
    <w:p w14:paraId="6E2DF3E0" w14:textId="77777777" w:rsidR="00BC73B6" w:rsidRPr="00BC73B6" w:rsidRDefault="00991688">
      <w:pPr>
        <w:pStyle w:val="NormalBPBHEB"/>
        <w:pPrChange w:id="623" w:author="Srishti" w:date="2025-11-02T15:09:00Z" w16du:dateUtc="2025-11-02T09:39:00Z">
          <w:pPr>
            <w:pStyle w:val="P-Regular"/>
            <w:jc w:val="both"/>
          </w:pPr>
        </w:pPrChange>
      </w:pPr>
      <w:del w:id="624" w:author="Srishti" w:date="2025-11-02T15:08:00Z" w16du:dateUtc="2025-11-02T09:38:00Z">
        <w:r w:rsidRPr="00991688" w:rsidDel="00C01183">
          <w:delText> </w:delText>
        </w:r>
      </w:del>
      <w:r w:rsidR="00BC73B6" w:rsidRPr="00BC73B6">
        <w:t>This script sets up a scalable NLP service using Flask as the web framework:</w:t>
      </w:r>
    </w:p>
    <w:p w14:paraId="6330D665" w14:textId="6F923AA7" w:rsidR="00DD1D64" w:rsidRPr="00EB4394" w:rsidDel="00C01183" w:rsidRDefault="00BC73B6">
      <w:pPr>
        <w:pStyle w:val="NormalBPBHEB"/>
        <w:numPr>
          <w:ilvl w:val="0"/>
          <w:numId w:val="34"/>
        </w:numPr>
        <w:rPr>
          <w:del w:id="625" w:author="Srishti" w:date="2025-11-02T15:09:00Z" w16du:dateUtc="2025-11-02T09:39:00Z"/>
        </w:rPr>
        <w:pPrChange w:id="626" w:author="Srishti" w:date="2025-11-02T15:09:00Z" w16du:dateUtc="2025-11-02T09:39:00Z">
          <w:pPr>
            <w:pStyle w:val="P-Regular"/>
            <w:numPr>
              <w:numId w:val="25"/>
            </w:numPr>
            <w:tabs>
              <w:tab w:val="num" w:pos="720"/>
            </w:tabs>
            <w:ind w:left="720" w:hanging="360"/>
            <w:jc w:val="both"/>
          </w:pPr>
        </w:pPrChange>
      </w:pPr>
      <w:r w:rsidRPr="00C01183">
        <w:rPr>
          <w:b/>
          <w:bCs/>
          <w:rPrChange w:id="627" w:author="Srishti" w:date="2025-11-02T15:09:00Z" w16du:dateUtc="2025-11-02T09:39:00Z">
            <w:rPr/>
          </w:rPrChange>
        </w:rPr>
        <w:t xml:space="preserve">Pipeline </w:t>
      </w:r>
      <w:ins w:id="628" w:author="Srishti" w:date="2025-11-02T15:09:00Z" w16du:dateUtc="2025-11-02T09:39:00Z">
        <w:r w:rsidR="00C01183" w:rsidRPr="00C01183">
          <w:rPr>
            <w:b/>
            <w:bCs/>
            <w:rPrChange w:id="629" w:author="Srishti" w:date="2025-11-02T15:09:00Z" w16du:dateUtc="2025-11-02T09:39:00Z">
              <w:rPr/>
            </w:rPrChange>
          </w:rPr>
          <w:t>i</w:t>
        </w:r>
      </w:ins>
      <w:del w:id="630" w:author="Srishti" w:date="2025-11-02T15:09:00Z" w16du:dateUtc="2025-11-02T09:39:00Z">
        <w:r w:rsidRPr="00C01183" w:rsidDel="00C01183">
          <w:rPr>
            <w:b/>
            <w:bCs/>
            <w:rPrChange w:id="631" w:author="Srishti" w:date="2025-11-02T15:09:00Z" w16du:dateUtc="2025-11-02T09:39:00Z">
              <w:rPr/>
            </w:rPrChange>
          </w:rPr>
          <w:delText>I</w:delText>
        </w:r>
      </w:del>
      <w:r w:rsidRPr="00C01183">
        <w:rPr>
          <w:b/>
          <w:bCs/>
          <w:rPrChange w:id="632" w:author="Srishti" w:date="2025-11-02T15:09:00Z" w16du:dateUtc="2025-11-02T09:39:00Z">
            <w:rPr/>
          </w:rPrChange>
        </w:rPr>
        <w:t>nitialization</w:t>
      </w:r>
      <w:ins w:id="633" w:author="Srishti" w:date="2025-11-02T15:09:00Z" w16du:dateUtc="2025-11-02T09:39:00Z">
        <w:r w:rsidR="00C01183">
          <w:t xml:space="preserve">: </w:t>
        </w:r>
      </w:ins>
    </w:p>
    <w:p w14:paraId="73F1CC83" w14:textId="5345528C" w:rsidR="00BC73B6" w:rsidRPr="00C01183" w:rsidRDefault="00BC73B6">
      <w:pPr>
        <w:pStyle w:val="NormalBPBHEB"/>
        <w:numPr>
          <w:ilvl w:val="0"/>
          <w:numId w:val="34"/>
        </w:numPr>
        <w:pPrChange w:id="634" w:author="Srishti" w:date="2025-11-02T15:09:00Z" w16du:dateUtc="2025-11-02T09:39:00Z">
          <w:pPr>
            <w:pStyle w:val="P-Regular"/>
            <w:ind w:left="720"/>
            <w:jc w:val="both"/>
          </w:pPr>
        </w:pPrChange>
      </w:pPr>
      <w:r w:rsidRPr="00C01183">
        <w:t xml:space="preserve">The </w:t>
      </w:r>
      <w:r w:rsidRPr="00C01183">
        <w:rPr>
          <w:rStyle w:val="CodeinTextBPBHEBChar"/>
          <w:rPrChange w:id="635" w:author="Srishti" w:date="2025-11-02T15:09:00Z" w16du:dateUtc="2025-11-02T09:39:00Z">
            <w:rPr>
              <w:rStyle w:val="P-Code"/>
            </w:rPr>
          </w:rPrChange>
        </w:rPr>
        <w:t>pipeline</w:t>
      </w:r>
      <w:r w:rsidRPr="00C01183">
        <w:t xml:space="preserve"> function from Hugging Face loads a pre-trained sentiment analysis model. This lightweight setup enables rapid integration into a production environment.</w:t>
      </w:r>
    </w:p>
    <w:p w14:paraId="1EA5AB5E" w14:textId="70E76695" w:rsidR="00C21C8F" w:rsidRPr="00ED538D" w:rsidDel="00C01183" w:rsidRDefault="00BC73B6">
      <w:pPr>
        <w:pStyle w:val="NormalBPBHEB"/>
        <w:rPr>
          <w:del w:id="636" w:author="Srishti" w:date="2025-11-02T15:09:00Z" w16du:dateUtc="2025-11-02T09:39:00Z"/>
        </w:rPr>
        <w:pPrChange w:id="637" w:author="Srishti" w:date="2025-11-02T15:09:00Z" w16du:dateUtc="2025-11-02T09:39:00Z">
          <w:pPr>
            <w:pStyle w:val="P-Regular"/>
            <w:numPr>
              <w:numId w:val="25"/>
            </w:numPr>
            <w:tabs>
              <w:tab w:val="num" w:pos="720"/>
            </w:tabs>
            <w:ind w:left="720" w:hanging="360"/>
            <w:jc w:val="both"/>
          </w:pPr>
        </w:pPrChange>
      </w:pPr>
      <w:r w:rsidRPr="00C01183">
        <w:rPr>
          <w:b/>
          <w:bCs/>
          <w:rPrChange w:id="638" w:author="Srishti" w:date="2025-11-02T15:09:00Z" w16du:dateUtc="2025-11-02T09:39:00Z">
            <w:rPr/>
          </w:rPrChange>
        </w:rPr>
        <w:t xml:space="preserve">Flask </w:t>
      </w:r>
      <w:del w:id="639" w:author="Srishti" w:date="2025-11-02T15:09:00Z" w16du:dateUtc="2025-11-02T09:39:00Z">
        <w:r w:rsidRPr="00C01183" w:rsidDel="00C01183">
          <w:rPr>
            <w:b/>
            <w:bCs/>
            <w:rPrChange w:id="640" w:author="Srishti" w:date="2025-11-02T15:09:00Z" w16du:dateUtc="2025-11-02T09:39:00Z">
              <w:rPr/>
            </w:rPrChange>
          </w:rPr>
          <w:delText>S</w:delText>
        </w:r>
      </w:del>
      <w:ins w:id="641" w:author="Srishti" w:date="2025-11-02T15:09:00Z" w16du:dateUtc="2025-11-02T09:39:00Z">
        <w:r w:rsidR="00C01183" w:rsidRPr="00C01183">
          <w:rPr>
            <w:b/>
            <w:bCs/>
            <w:rPrChange w:id="642" w:author="Srishti" w:date="2025-11-02T15:09:00Z" w16du:dateUtc="2025-11-02T09:39:00Z">
              <w:rPr/>
            </w:rPrChange>
          </w:rPr>
          <w:t>s</w:t>
        </w:r>
      </w:ins>
      <w:r w:rsidRPr="00C01183">
        <w:rPr>
          <w:b/>
          <w:bCs/>
          <w:rPrChange w:id="643" w:author="Srishti" w:date="2025-11-02T15:09:00Z" w16du:dateUtc="2025-11-02T09:39:00Z">
            <w:rPr/>
          </w:rPrChange>
        </w:rPr>
        <w:t>etup</w:t>
      </w:r>
      <w:ins w:id="644" w:author="Srishti" w:date="2025-11-02T15:09:00Z" w16du:dateUtc="2025-11-02T09:39:00Z">
        <w:r w:rsidR="00C01183">
          <w:t xml:space="preserve">: </w:t>
        </w:r>
      </w:ins>
    </w:p>
    <w:p w14:paraId="1E3FAC69" w14:textId="6A3E0B84" w:rsidR="00BC73B6" w:rsidRPr="00C01183" w:rsidRDefault="00BC73B6">
      <w:pPr>
        <w:pStyle w:val="NormalBPBHEB"/>
        <w:numPr>
          <w:ilvl w:val="0"/>
          <w:numId w:val="34"/>
        </w:numPr>
        <w:pPrChange w:id="645" w:author="Srishti" w:date="2025-11-02T15:09:00Z" w16du:dateUtc="2025-11-02T09:39:00Z">
          <w:pPr>
            <w:pStyle w:val="P-Regular"/>
            <w:ind w:left="720"/>
            <w:jc w:val="both"/>
          </w:pPr>
        </w:pPrChange>
      </w:pPr>
      <w:r w:rsidRPr="00C01183">
        <w:t xml:space="preserve">Flask provides a RESTful API interface for the pipeline. The </w:t>
      </w:r>
      <w:r w:rsidRPr="00C01183">
        <w:rPr>
          <w:rStyle w:val="CodeinTextBPBHEBChar"/>
          <w:rPrChange w:id="646" w:author="Srishti" w:date="2025-11-02T15:09:00Z" w16du:dateUtc="2025-11-02T09:39:00Z">
            <w:rPr>
              <w:rStyle w:val="P-Code"/>
            </w:rPr>
          </w:rPrChange>
        </w:rPr>
        <w:t>/analyze</w:t>
      </w:r>
      <w:r w:rsidRPr="00C01183">
        <w:t xml:space="preserve"> endpoint accepts HTTP POST requests with </w:t>
      </w:r>
      <w:ins w:id="647" w:author="Srishti" w:date="2025-11-02T15:10:00Z">
        <w:r w:rsidR="00C01183" w:rsidRPr="00C01183">
          <w:rPr>
            <w:b/>
            <w:bCs/>
            <w:rPrChange w:id="648" w:author="Srishti" w:date="2025-11-02T15:10:00Z" w16du:dateUtc="2025-11-02T09:40:00Z">
              <w:rPr/>
            </w:rPrChange>
          </w:rPr>
          <w:t>JavaScript Object Notation</w:t>
        </w:r>
      </w:ins>
      <w:ins w:id="649" w:author="Srishti" w:date="2025-11-02T15:10:00Z" w16du:dateUtc="2025-11-02T09:40:00Z">
        <w:r w:rsidR="00C01183">
          <w:t xml:space="preserve"> (</w:t>
        </w:r>
      </w:ins>
      <w:r w:rsidRPr="00C01183">
        <w:rPr>
          <w:b/>
          <w:bCs/>
          <w:rPrChange w:id="650" w:author="Srishti" w:date="2025-11-02T15:10:00Z" w16du:dateUtc="2025-11-02T09:40:00Z">
            <w:rPr/>
          </w:rPrChange>
        </w:rPr>
        <w:t>JSON</w:t>
      </w:r>
      <w:ins w:id="651" w:author="Srishti" w:date="2025-11-02T15:10:00Z" w16du:dateUtc="2025-11-02T09:40:00Z">
        <w:r w:rsidR="00C01183">
          <w:t>)</w:t>
        </w:r>
      </w:ins>
      <w:r w:rsidRPr="00C01183">
        <w:t xml:space="preserve"> data </w:t>
      </w:r>
      <w:r w:rsidR="007B4681" w:rsidRPr="00C01183">
        <w:t>holding</w:t>
      </w:r>
      <w:r w:rsidRPr="00C01183">
        <w:t xml:space="preserve"> the text to analyze.</w:t>
      </w:r>
    </w:p>
    <w:p w14:paraId="173B2C30" w14:textId="10B408DB" w:rsidR="00C21C8F" w:rsidRPr="00ED538D" w:rsidDel="00C01183" w:rsidRDefault="00BC73B6">
      <w:pPr>
        <w:pStyle w:val="NormalBPBHEB"/>
        <w:rPr>
          <w:del w:id="652" w:author="Srishti" w:date="2025-11-02T15:09:00Z" w16du:dateUtc="2025-11-02T09:39:00Z"/>
        </w:rPr>
        <w:pPrChange w:id="653" w:author="Srishti" w:date="2025-11-02T15:09:00Z" w16du:dateUtc="2025-11-02T09:39:00Z">
          <w:pPr>
            <w:pStyle w:val="P-Regular"/>
            <w:numPr>
              <w:numId w:val="25"/>
            </w:numPr>
            <w:tabs>
              <w:tab w:val="num" w:pos="720"/>
            </w:tabs>
            <w:ind w:left="720" w:hanging="360"/>
            <w:jc w:val="both"/>
          </w:pPr>
        </w:pPrChange>
      </w:pPr>
      <w:r w:rsidRPr="00C01183">
        <w:rPr>
          <w:b/>
          <w:bCs/>
          <w:rPrChange w:id="654" w:author="Srishti" w:date="2025-11-02T15:10:00Z" w16du:dateUtc="2025-11-02T09:40:00Z">
            <w:rPr/>
          </w:rPrChange>
        </w:rPr>
        <w:lastRenderedPageBreak/>
        <w:t xml:space="preserve">Processing </w:t>
      </w:r>
      <w:ins w:id="655" w:author="Srishti" w:date="2025-11-02T15:10:00Z" w16du:dateUtc="2025-11-02T09:40:00Z">
        <w:r w:rsidR="00C01183" w:rsidRPr="00C01183">
          <w:rPr>
            <w:b/>
            <w:bCs/>
            <w:rPrChange w:id="656" w:author="Srishti" w:date="2025-11-02T15:10:00Z" w16du:dateUtc="2025-11-02T09:40:00Z">
              <w:rPr/>
            </w:rPrChange>
          </w:rPr>
          <w:t>r</w:t>
        </w:r>
      </w:ins>
      <w:del w:id="657" w:author="Srishti" w:date="2025-11-02T15:10:00Z" w16du:dateUtc="2025-11-02T09:40:00Z">
        <w:r w:rsidRPr="00C01183" w:rsidDel="00C01183">
          <w:rPr>
            <w:b/>
            <w:bCs/>
            <w:rPrChange w:id="658" w:author="Srishti" w:date="2025-11-02T15:10:00Z" w16du:dateUtc="2025-11-02T09:40:00Z">
              <w:rPr/>
            </w:rPrChange>
          </w:rPr>
          <w:delText>R</w:delText>
        </w:r>
      </w:del>
      <w:r w:rsidRPr="00C01183">
        <w:rPr>
          <w:b/>
          <w:bCs/>
          <w:rPrChange w:id="659" w:author="Srishti" w:date="2025-11-02T15:10:00Z" w16du:dateUtc="2025-11-02T09:40:00Z">
            <w:rPr/>
          </w:rPrChange>
        </w:rPr>
        <w:t>equests</w:t>
      </w:r>
      <w:ins w:id="660" w:author="Srishti" w:date="2025-11-02T15:09:00Z" w16du:dateUtc="2025-11-02T09:39:00Z">
        <w:r w:rsidR="00C01183">
          <w:t xml:space="preserve">: </w:t>
        </w:r>
      </w:ins>
    </w:p>
    <w:p w14:paraId="0BC60480" w14:textId="0B545FED" w:rsidR="00BC73B6" w:rsidRPr="00C01183" w:rsidRDefault="00BC73B6">
      <w:pPr>
        <w:pStyle w:val="NormalBPBHEB"/>
        <w:numPr>
          <w:ilvl w:val="0"/>
          <w:numId w:val="34"/>
        </w:numPr>
        <w:pPrChange w:id="661" w:author="Srishti" w:date="2025-11-02T15:09:00Z" w16du:dateUtc="2025-11-02T09:39:00Z">
          <w:pPr>
            <w:pStyle w:val="P-Regular"/>
            <w:ind w:left="720"/>
            <w:jc w:val="both"/>
          </w:pPr>
        </w:pPrChange>
      </w:pPr>
      <w:r w:rsidRPr="00C01183">
        <w:t xml:space="preserve">Incoming requests are parsed to extract the text field. The sentiment analysis pipeline processes this text, returning results such as the sentiment label (e.g., </w:t>
      </w:r>
      <w:r w:rsidRPr="00451036">
        <w:rPr>
          <w:rStyle w:val="CodeinTextBPBHEBChar"/>
          <w:rPrChange w:id="662" w:author="Srishti" w:date="2025-11-02T15:10:00Z" w16du:dateUtc="2025-11-02T09:40:00Z">
            <w:rPr/>
          </w:rPrChange>
        </w:rPr>
        <w:t>"POSITIVE"</w:t>
      </w:r>
      <w:r w:rsidRPr="00C01183">
        <w:t>) and confidence score.</w:t>
      </w:r>
    </w:p>
    <w:p w14:paraId="46A7597F" w14:textId="7E8FC63E" w:rsidR="00BC73B6" w:rsidRPr="00BC73B6" w:rsidRDefault="00BC73B6">
      <w:pPr>
        <w:pStyle w:val="NormalBPBHEB"/>
        <w:numPr>
          <w:ilvl w:val="0"/>
          <w:numId w:val="34"/>
        </w:numPr>
        <w:pPrChange w:id="663" w:author="Srishti" w:date="2025-11-02T15:09:00Z" w16du:dateUtc="2025-11-02T09:39:00Z">
          <w:pPr>
            <w:pStyle w:val="P-Regular"/>
            <w:numPr>
              <w:numId w:val="25"/>
            </w:numPr>
            <w:tabs>
              <w:tab w:val="num" w:pos="720"/>
            </w:tabs>
            <w:ind w:left="720" w:hanging="360"/>
            <w:jc w:val="both"/>
          </w:pPr>
        </w:pPrChange>
      </w:pPr>
      <w:r w:rsidRPr="00BC73B6">
        <w:t>Deployment</w:t>
      </w:r>
      <w:ins w:id="664" w:author="Srishti" w:date="2025-11-02T15:09:00Z" w16du:dateUtc="2025-11-02T09:39:00Z">
        <w:r w:rsidR="00C01183">
          <w:t xml:space="preserve">: </w:t>
        </w:r>
      </w:ins>
      <w:del w:id="665" w:author="Srishti" w:date="2025-11-02T15:09:00Z" w16du:dateUtc="2025-11-02T09:39:00Z">
        <w:r w:rsidRPr="00BC73B6" w:rsidDel="00C01183">
          <w:br/>
        </w:r>
      </w:del>
      <w:r w:rsidRPr="00BC73B6">
        <w:t xml:space="preserve">The Flask application runs on host </w:t>
      </w:r>
      <w:r w:rsidRPr="00451036">
        <w:rPr>
          <w:rStyle w:val="CodeinTextBPBHEBChar"/>
          <w:rPrChange w:id="666" w:author="Srishti" w:date="2025-11-02T15:10:00Z" w16du:dateUtc="2025-11-02T09:40:00Z">
            <w:rPr>
              <w:rStyle w:val="P-Code"/>
            </w:rPr>
          </w:rPrChange>
        </w:rPr>
        <w:t>0.0.0.0</w:t>
      </w:r>
      <w:r w:rsidRPr="00BC73B6">
        <w:t xml:space="preserve">, allowing external access. </w:t>
      </w:r>
      <w:r w:rsidRPr="00451036">
        <w:rPr>
          <w:rStyle w:val="CodeinTextBPBHEBChar"/>
          <w:rPrChange w:id="667" w:author="Srishti" w:date="2025-11-02T15:10:00Z" w16du:dateUtc="2025-11-02T09:40:00Z">
            <w:rPr>
              <w:rStyle w:val="P-Code"/>
            </w:rPr>
          </w:rPrChange>
        </w:rPr>
        <w:t>Port 5000</w:t>
      </w:r>
      <w:r w:rsidRPr="00BC73B6">
        <w:t xml:space="preserve"> is specified for easy integration with Docker containers or load balancers.</w:t>
      </w:r>
    </w:p>
    <w:p w14:paraId="4F184A94" w14:textId="0C535BD4" w:rsidR="00991688" w:rsidRDefault="00BC73B6">
      <w:pPr>
        <w:pStyle w:val="NormalBPBHEB"/>
        <w:ind w:left="720"/>
        <w:pPrChange w:id="668" w:author="Srishti" w:date="2025-11-02T15:10:00Z" w16du:dateUtc="2025-11-02T09:40:00Z">
          <w:pPr>
            <w:pStyle w:val="P-Regular"/>
            <w:jc w:val="both"/>
          </w:pPr>
        </w:pPrChange>
      </w:pPr>
      <w:r w:rsidRPr="00BC73B6">
        <w:t>By deploying this service in a Docker container, practitioners can replicate the environment across multiple servers, enabling horizontal scaling for handling high traffic volumes.</w:t>
      </w:r>
    </w:p>
    <w:p w14:paraId="7E6B179D" w14:textId="2F16F759" w:rsidR="00267387" w:rsidRDefault="00D67FE0">
      <w:pPr>
        <w:pStyle w:val="NormalBPBHEB"/>
        <w:pPrChange w:id="669" w:author="Srishti" w:date="2025-11-02T15:11:00Z" w16du:dateUtc="2025-11-02T09:41:00Z">
          <w:pPr>
            <w:pStyle w:val="P-Regular"/>
            <w:keepNext/>
            <w:jc w:val="both"/>
          </w:pPr>
        </w:pPrChange>
      </w:pPr>
      <w:r>
        <w:t>To keep NLP systems resilient and responsive in production, pipelines should be built with scalable, containerized deployment and smart load balancing from the start.</w:t>
      </w:r>
    </w:p>
    <w:p w14:paraId="13E675B7" w14:textId="4A2DB993" w:rsidR="000F4D65" w:rsidDel="00451036" w:rsidRDefault="00434DDD">
      <w:pPr>
        <w:pStyle w:val="NormalBPBHEB"/>
        <w:rPr>
          <w:del w:id="670" w:author="Srishti" w:date="2025-11-02T15:11:00Z" w16du:dateUtc="2025-11-02T09:41:00Z"/>
        </w:rPr>
        <w:pPrChange w:id="671" w:author="Srishti" w:date="2025-11-02T15:11:00Z" w16du:dateUtc="2025-11-02T09:41:00Z">
          <w:pPr>
            <w:pStyle w:val="P-Regular"/>
            <w:keepNext/>
            <w:jc w:val="both"/>
          </w:pPr>
        </w:pPrChange>
      </w:pPr>
      <w:r w:rsidRPr="00451036">
        <w:rPr>
          <w:i/>
          <w:iCs/>
          <w:rPrChange w:id="672" w:author="Srishti" w:date="2025-11-02T15:11:00Z" w16du:dateUtc="2025-11-02T09:41:00Z">
            <w:rPr/>
          </w:rPrChange>
        </w:rPr>
        <w:t>Figure 6.4</w:t>
      </w:r>
      <w:r>
        <w:t xml:space="preserve"> </w:t>
      </w:r>
      <w:del w:id="673" w:author="Srishti" w:date="2025-11-02T15:11:00Z" w16du:dateUtc="2025-11-02T09:41:00Z">
        <w:r w:rsidDel="00451036">
          <w:delText>below s</w:delText>
        </w:r>
      </w:del>
      <w:ins w:id="674" w:author="Srishti" w:date="2025-11-02T15:11:00Z" w16du:dateUtc="2025-11-02T09:41:00Z">
        <w:r w:rsidR="00451036">
          <w:t>s</w:t>
        </w:r>
      </w:ins>
      <w:r>
        <w:t xml:space="preserve">hows a production-grade NLP pipeline architecture that combines containerization (Docker), load balancing, and monitoring layers for scalable deployment. The system supports real-time sentiment analysis through a RESTful Flask API, with Kubernetes and observability tools like Prometheus and Grafana providing </w:t>
      </w:r>
      <w:r w:rsidR="009C6C99">
        <w:t>added</w:t>
      </w:r>
      <w:r>
        <w:t xml:space="preserve"> support.</w:t>
      </w:r>
    </w:p>
    <w:p w14:paraId="1F6921AB" w14:textId="77777777" w:rsidR="00434DDD" w:rsidRDefault="00434DDD">
      <w:pPr>
        <w:pStyle w:val="NormalBPBHEB"/>
        <w:pPrChange w:id="675" w:author="Srishti" w:date="2025-11-02T15:11:00Z" w16du:dateUtc="2025-11-02T09:41:00Z">
          <w:pPr>
            <w:pStyle w:val="P-Regular"/>
            <w:keepNext/>
            <w:jc w:val="both"/>
          </w:pPr>
        </w:pPrChange>
      </w:pPr>
    </w:p>
    <w:p w14:paraId="7825D879" w14:textId="77777777" w:rsidR="007C279C" w:rsidRDefault="00C94E06">
      <w:pPr>
        <w:pStyle w:val="FigureBPBHEB"/>
        <w:pPrChange w:id="676" w:author="Srishti" w:date="2025-11-02T15:11:00Z" w16du:dateUtc="2025-11-02T09:41:00Z">
          <w:pPr>
            <w:pStyle w:val="P-Regular"/>
            <w:keepNext/>
          </w:pPr>
        </w:pPrChange>
      </w:pPr>
      <w:r>
        <w:rPr>
          <w:noProof/>
        </w:rPr>
        <w:drawing>
          <wp:inline distT="0" distB="0" distL="0" distR="0" wp14:anchorId="0030AA3E" wp14:editId="5ECAEC97">
            <wp:extent cx="5029200" cy="3352800"/>
            <wp:effectExtent l="0" t="0" r="0" b="0"/>
            <wp:docPr id="1371529021" name="Picture 8" descr="A diagram of a software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29021" name="Picture 8" descr="A diagram of a software pipeline&#10;&#10;AI-generated content may be incorrect."/>
                    <pic:cNvPicPr/>
                  </pic:nvPicPr>
                  <pic:blipFill>
                    <a:blip r:embed="rId18"/>
                    <a:stretch>
                      <a:fillRect/>
                    </a:stretch>
                  </pic:blipFill>
                  <pic:spPr>
                    <a:xfrm>
                      <a:off x="0" y="0"/>
                      <a:ext cx="5029200" cy="3352800"/>
                    </a:xfrm>
                    <a:prstGeom prst="rect">
                      <a:avLst/>
                    </a:prstGeom>
                  </pic:spPr>
                </pic:pic>
              </a:graphicData>
            </a:graphic>
          </wp:inline>
        </w:drawing>
      </w:r>
    </w:p>
    <w:p w14:paraId="0BA15330" w14:textId="0D3A7324" w:rsidR="00C94E06" w:rsidRDefault="007C279C" w:rsidP="00451036">
      <w:pPr>
        <w:pStyle w:val="FigureCaptionBPBHEB"/>
        <w:rPr>
          <w:ins w:id="677" w:author="Srishti" w:date="2025-11-02T15:11:00Z" w16du:dateUtc="2025-11-02T09:41:00Z"/>
        </w:rPr>
      </w:pPr>
      <w:r w:rsidRPr="00451036">
        <w:rPr>
          <w:b/>
          <w:bCs w:val="0"/>
          <w:rPrChange w:id="678" w:author="Srishti" w:date="2025-11-02T15:11:00Z" w16du:dateUtc="2025-11-02T09:41:00Z">
            <w:rPr/>
          </w:rPrChange>
        </w:rPr>
        <w:t>Figure 6.</w:t>
      </w:r>
      <w:ins w:id="679" w:author="Srishti" w:date="2025-11-02T15:11:00Z" w16du:dateUtc="2025-11-02T09:41:00Z">
        <w:r w:rsidR="00451036" w:rsidRPr="00451036">
          <w:rPr>
            <w:b/>
            <w:bCs w:val="0"/>
            <w:rPrChange w:id="680" w:author="Srishti" w:date="2025-11-02T15:11:00Z" w16du:dateUtc="2025-11-02T09:41:00Z">
              <w:rPr/>
            </w:rPrChange>
          </w:rPr>
          <w:t>4</w:t>
        </w:r>
        <w:r w:rsidR="00451036">
          <w:t xml:space="preserve">: </w:t>
        </w:r>
      </w:ins>
      <w:del w:id="681" w:author="Srishti" w:date="2025-11-02T15:11:00Z" w16du:dateUtc="2025-11-02T09:41:00Z">
        <w:r w:rsidDel="00451036">
          <w:delText xml:space="preserve"> </w:delText>
        </w:r>
        <w:r w:rsidDel="00451036">
          <w:fldChar w:fldCharType="begin"/>
        </w:r>
        <w:r w:rsidDel="00451036">
          <w:delInstrText xml:space="preserve"> SEQ Figure_6. \* ARABIC </w:delInstrText>
        </w:r>
        <w:r w:rsidDel="00451036">
          <w:fldChar w:fldCharType="separate"/>
        </w:r>
        <w:r w:rsidDel="00451036">
          <w:rPr>
            <w:noProof/>
          </w:rPr>
          <w:delText>4</w:delText>
        </w:r>
        <w:r w:rsidDel="00451036">
          <w:fldChar w:fldCharType="end"/>
        </w:r>
        <w:r w:rsidDel="00451036">
          <w:delText xml:space="preserve"> -</w:delText>
        </w:r>
      </w:del>
      <w:r>
        <w:t xml:space="preserve">A </w:t>
      </w:r>
      <w:r w:rsidRPr="00933362">
        <w:t>production-grade NLP pipeline architecture</w:t>
      </w:r>
      <w:del w:id="682" w:author="Srishti" w:date="2025-11-02T15:11:00Z" w16du:dateUtc="2025-11-02T09:41:00Z">
        <w:r w:rsidDel="00451036">
          <w:delText>.</w:delText>
        </w:r>
      </w:del>
    </w:p>
    <w:p w14:paraId="5A1DDB0A" w14:textId="77777777" w:rsidR="00451036" w:rsidRDefault="00451036">
      <w:pPr>
        <w:pStyle w:val="NormalBPBHEB"/>
        <w:pPrChange w:id="683" w:author="Srishti" w:date="2025-11-02T15:11:00Z" w16du:dateUtc="2025-11-02T09:41:00Z">
          <w:pPr>
            <w:pStyle w:val="Caption"/>
          </w:pPr>
        </w:pPrChange>
      </w:pPr>
    </w:p>
    <w:p w14:paraId="71F1EC86" w14:textId="5DAB2951" w:rsidR="00991688" w:rsidDel="00167C14" w:rsidRDefault="00991688">
      <w:pPr>
        <w:pStyle w:val="Heading1BPBHEB"/>
        <w:rPr>
          <w:del w:id="684" w:author="Srishti" w:date="2025-11-02T15:27:00Z" w16du:dateUtc="2025-11-02T09:57:00Z"/>
        </w:rPr>
        <w:pPrChange w:id="685" w:author="Srishti" w:date="2025-11-02T15:24:00Z" w16du:dateUtc="2025-11-02T09:54:00Z">
          <w:pPr>
            <w:pStyle w:val="H1-Section"/>
          </w:pPr>
        </w:pPrChange>
      </w:pPr>
      <w:del w:id="686" w:author="Srishti" w:date="2025-11-02T15:27:00Z" w16du:dateUtc="2025-11-02T09:57:00Z">
        <w:r w:rsidRPr="00991688" w:rsidDel="00167C14">
          <w:delText>Exercises</w:delText>
        </w:r>
      </w:del>
    </w:p>
    <w:p w14:paraId="33A9DC90" w14:textId="156D4326" w:rsidR="00BC73B6" w:rsidRPr="00BC73B6" w:rsidDel="00167C14" w:rsidRDefault="00BC73B6">
      <w:pPr>
        <w:pStyle w:val="NormalBPBHEB"/>
        <w:rPr>
          <w:del w:id="687" w:author="Srishti" w:date="2025-11-02T15:27:00Z" w16du:dateUtc="2025-11-02T09:57:00Z"/>
        </w:rPr>
        <w:pPrChange w:id="688" w:author="Srishti" w:date="2025-11-02T15:24:00Z" w16du:dateUtc="2025-11-02T09:54:00Z">
          <w:pPr>
            <w:jc w:val="both"/>
          </w:pPr>
        </w:pPrChange>
      </w:pPr>
      <w:del w:id="689" w:author="Srishti" w:date="2025-11-02T15:24:00Z" w16du:dateUtc="2025-11-02T09:54:00Z">
        <w:r w:rsidRPr="00BC73B6" w:rsidDel="00167C14">
          <w:delText>Exploring</w:delText>
        </w:r>
      </w:del>
      <w:del w:id="690" w:author="Srishti" w:date="2025-11-02T15:27:00Z" w16du:dateUtc="2025-11-02T09:57:00Z">
        <w:r w:rsidRPr="00BC73B6" w:rsidDel="00167C14">
          <w:delText xml:space="preserve"> practical exercises</w:delText>
        </w:r>
      </w:del>
      <w:del w:id="691" w:author="Srishti" w:date="2025-11-02T15:24:00Z" w16du:dateUtc="2025-11-02T09:54:00Z">
        <w:r w:rsidRPr="00BC73B6" w:rsidDel="00167C14">
          <w:delText xml:space="preserve"> deepens</w:delText>
        </w:r>
      </w:del>
      <w:del w:id="692" w:author="Srishti" w:date="2025-11-02T15:27:00Z" w16du:dateUtc="2025-11-02T09:57:00Z">
        <w:r w:rsidRPr="00BC73B6" w:rsidDel="00167C14">
          <w:delText xml:space="preserve"> the understanding of pipeline management and scaling in production</w:delText>
        </w:r>
      </w:del>
      <w:del w:id="693" w:author="Srishti" w:date="2025-11-02T15:25:00Z" w16du:dateUtc="2025-11-02T09:55:00Z">
        <w:r w:rsidRPr="00BC73B6" w:rsidDel="00167C14">
          <w:delText>.</w:delText>
        </w:r>
      </w:del>
    </w:p>
    <w:p w14:paraId="0CC39572" w14:textId="6D05B240" w:rsidR="00BC73B6" w:rsidDel="00167C14" w:rsidRDefault="00991688">
      <w:pPr>
        <w:pStyle w:val="NormalBPBHEB"/>
        <w:numPr>
          <w:ilvl w:val="0"/>
          <w:numId w:val="35"/>
        </w:numPr>
        <w:rPr>
          <w:del w:id="694" w:author="Srishti" w:date="2025-11-02T15:25:00Z" w16du:dateUtc="2025-11-02T09:55:00Z"/>
        </w:rPr>
        <w:pPrChange w:id="695" w:author="Srishti" w:date="2025-11-02T15:25:00Z" w16du:dateUtc="2025-11-02T09:55:00Z">
          <w:pPr>
            <w:pStyle w:val="P-Regular"/>
            <w:jc w:val="both"/>
          </w:pPr>
        </w:pPrChange>
      </w:pPr>
      <w:del w:id="696" w:author="Srishti" w:date="2025-11-02T15:27:00Z" w16du:dateUtc="2025-11-02T09:57:00Z">
        <w:r w:rsidRPr="00167C14" w:rsidDel="00167C14">
          <w:rPr>
            <w:b/>
            <w:bCs/>
          </w:rPr>
          <w:delText xml:space="preserve">Custom </w:delText>
        </w:r>
      </w:del>
      <w:del w:id="697" w:author="Srishti" w:date="2025-11-02T15:25:00Z" w16du:dateUtc="2025-11-02T09:55:00Z">
        <w:r w:rsidRPr="00167C14" w:rsidDel="00167C14">
          <w:rPr>
            <w:b/>
            <w:bCs/>
          </w:rPr>
          <w:delText>P</w:delText>
        </w:r>
      </w:del>
      <w:del w:id="698" w:author="Srishti" w:date="2025-11-02T15:27:00Z" w16du:dateUtc="2025-11-02T09:57:00Z">
        <w:r w:rsidRPr="00167C14" w:rsidDel="00167C14">
          <w:rPr>
            <w:b/>
            <w:bCs/>
          </w:rPr>
          <w:delText xml:space="preserve">ipeline </w:delText>
        </w:r>
      </w:del>
      <w:del w:id="699" w:author="Srishti" w:date="2025-11-02T15:25:00Z" w16du:dateUtc="2025-11-02T09:55:00Z">
        <w:r w:rsidRPr="00167C14" w:rsidDel="00167C14">
          <w:rPr>
            <w:b/>
            <w:bCs/>
          </w:rPr>
          <w:delText>D</w:delText>
        </w:r>
      </w:del>
      <w:del w:id="700" w:author="Srishti" w:date="2025-11-02T15:27:00Z" w16du:dateUtc="2025-11-02T09:57:00Z">
        <w:r w:rsidRPr="00167C14" w:rsidDel="00167C14">
          <w:rPr>
            <w:b/>
            <w:bCs/>
          </w:rPr>
          <w:delText>esign</w:delText>
        </w:r>
      </w:del>
    </w:p>
    <w:p w14:paraId="75392D65" w14:textId="4865ADFE" w:rsidR="00BC73B6" w:rsidDel="00167C14" w:rsidRDefault="00BC73B6">
      <w:pPr>
        <w:pStyle w:val="NormalBPBHEB"/>
        <w:numPr>
          <w:ilvl w:val="0"/>
          <w:numId w:val="35"/>
        </w:numPr>
        <w:rPr>
          <w:del w:id="701" w:author="Srishti" w:date="2025-11-02T15:27:00Z" w16du:dateUtc="2025-11-02T09:57:00Z"/>
        </w:rPr>
        <w:pPrChange w:id="702" w:author="Srishti" w:date="2025-11-02T15:25:00Z" w16du:dateUtc="2025-11-02T09:55:00Z">
          <w:pPr>
            <w:pStyle w:val="P-Regular"/>
            <w:jc w:val="both"/>
          </w:pPr>
        </w:pPrChange>
      </w:pPr>
      <w:del w:id="703" w:author="Srishti" w:date="2025-11-02T15:27:00Z" w16du:dateUtc="2025-11-02T09:57:00Z">
        <w:r w:rsidRPr="00BC73B6" w:rsidDel="00167C14">
          <w:delText xml:space="preserve">Build a pipeline that combines sentiment analysis and text summarization. For instance, use Hugging Face's pre-trained models to analyze customer reviews, extract sentiment, and summarize key feedback points. </w:delText>
        </w:r>
        <w:r w:rsidR="007B4681" w:rsidRPr="00BC73B6" w:rsidDel="00167C14">
          <w:delText>Assess</w:delText>
        </w:r>
        <w:r w:rsidRPr="00BC73B6" w:rsidDel="00167C14">
          <w:delText xml:space="preserve"> performance on a dataset like Yelp reviews, adjusting parameters for </w:delText>
        </w:r>
        <w:r w:rsidR="007B4681" w:rsidRPr="00BC73B6" w:rsidDel="00167C14">
          <w:delText>best</w:delText>
        </w:r>
        <w:r w:rsidRPr="00BC73B6" w:rsidDel="00167C14">
          <w:delText xml:space="preserve"> outcomes </w:delText>
        </w:r>
      </w:del>
      <w:customXmlDelRangeStart w:id="704" w:author="Srishti" w:date="2025-11-02T15:25:00Z"/>
      <w:sdt>
        <w:sdtPr>
          <w:id w:val="60305543"/>
          <w:citation/>
        </w:sdtPr>
        <w:sdtContent>
          <w:customXmlDelRangeEnd w:id="704"/>
          <w:del w:id="705" w:author="Srishti" w:date="2025-11-02T15:25:00Z" w16du:dateUtc="2025-11-02T09:55:00Z">
            <w:r w:rsidR="00955B4C" w:rsidDel="00167C14">
              <w:fldChar w:fldCharType="begin"/>
            </w:r>
            <w:r w:rsidR="00955B4C" w:rsidDel="00167C14">
              <w:delInstrText xml:space="preserve"> CITATION Lin2019 \l 1033 </w:delInstrText>
            </w:r>
            <w:r w:rsidR="00955B4C" w:rsidDel="00167C14">
              <w:fldChar w:fldCharType="separate"/>
            </w:r>
            <w:r w:rsidR="004905A9" w:rsidRPr="004905A9" w:rsidDel="00167C14">
              <w:rPr>
                <w:noProof/>
              </w:rPr>
              <w:delText>[6]</w:delText>
            </w:r>
            <w:r w:rsidR="00955B4C" w:rsidDel="00167C14">
              <w:fldChar w:fldCharType="end"/>
            </w:r>
          </w:del>
          <w:customXmlDelRangeStart w:id="706" w:author="Srishti" w:date="2025-11-02T15:25:00Z"/>
        </w:sdtContent>
      </w:sdt>
      <w:customXmlDelRangeEnd w:id="706"/>
      <w:del w:id="707" w:author="Srishti" w:date="2025-11-02T15:27:00Z" w16du:dateUtc="2025-11-02T09:57:00Z">
        <w:r w:rsidRPr="00BC73B6" w:rsidDel="00167C14">
          <w:delText>.</w:delText>
        </w:r>
      </w:del>
    </w:p>
    <w:p w14:paraId="73D31A79" w14:textId="771A091A" w:rsidR="00BC73B6" w:rsidDel="00167C14" w:rsidRDefault="00991688">
      <w:pPr>
        <w:pStyle w:val="NormalBPBHEB"/>
        <w:rPr>
          <w:del w:id="708" w:author="Srishti" w:date="2025-11-02T15:25:00Z" w16du:dateUtc="2025-11-02T09:55:00Z"/>
        </w:rPr>
        <w:pPrChange w:id="709" w:author="Srishti" w:date="2025-11-02T15:25:00Z" w16du:dateUtc="2025-11-02T09:55:00Z">
          <w:pPr>
            <w:pStyle w:val="P-Regular"/>
            <w:jc w:val="both"/>
          </w:pPr>
        </w:pPrChange>
      </w:pPr>
      <w:del w:id="710" w:author="Srishti" w:date="2025-11-02T15:27:00Z" w16du:dateUtc="2025-11-02T09:57:00Z">
        <w:r w:rsidRPr="00167C14" w:rsidDel="00167C14">
          <w:rPr>
            <w:b/>
            <w:bCs/>
          </w:rPr>
          <w:delText>Multi-</w:delText>
        </w:r>
      </w:del>
      <w:del w:id="711" w:author="Srishti" w:date="2025-11-02T15:25:00Z" w16du:dateUtc="2025-11-02T09:55:00Z">
        <w:r w:rsidRPr="00167C14" w:rsidDel="00167C14">
          <w:rPr>
            <w:b/>
            <w:bCs/>
          </w:rPr>
          <w:delText>T</w:delText>
        </w:r>
      </w:del>
      <w:del w:id="712" w:author="Srishti" w:date="2025-11-02T15:27:00Z" w16du:dateUtc="2025-11-02T09:57:00Z">
        <w:r w:rsidRPr="00167C14" w:rsidDel="00167C14">
          <w:rPr>
            <w:b/>
            <w:bCs/>
          </w:rPr>
          <w:delText xml:space="preserve">ask </w:delText>
        </w:r>
      </w:del>
      <w:del w:id="713" w:author="Srishti" w:date="2025-11-02T15:25:00Z" w16du:dateUtc="2025-11-02T09:55:00Z">
        <w:r w:rsidRPr="00167C14" w:rsidDel="00167C14">
          <w:rPr>
            <w:b/>
            <w:bCs/>
          </w:rPr>
          <w:delText>P</w:delText>
        </w:r>
      </w:del>
      <w:del w:id="714" w:author="Srishti" w:date="2025-11-02T15:27:00Z" w16du:dateUtc="2025-11-02T09:57:00Z">
        <w:r w:rsidRPr="00167C14" w:rsidDel="00167C14">
          <w:rPr>
            <w:b/>
            <w:bCs/>
          </w:rPr>
          <w:delText>ipeline</w:delText>
        </w:r>
      </w:del>
    </w:p>
    <w:p w14:paraId="411E4B95" w14:textId="39B209B1" w:rsidR="00BC73B6" w:rsidDel="00167C14" w:rsidRDefault="00BC73B6">
      <w:pPr>
        <w:pStyle w:val="NormalBPBHEB"/>
        <w:numPr>
          <w:ilvl w:val="0"/>
          <w:numId w:val="35"/>
        </w:numPr>
        <w:rPr>
          <w:del w:id="715" w:author="Srishti" w:date="2025-11-02T15:27:00Z" w16du:dateUtc="2025-11-02T09:57:00Z"/>
        </w:rPr>
        <w:pPrChange w:id="716" w:author="Srishti" w:date="2025-11-02T15:25:00Z" w16du:dateUtc="2025-11-02T09:55:00Z">
          <w:pPr>
            <w:pStyle w:val="P-Regular"/>
            <w:jc w:val="both"/>
          </w:pPr>
        </w:pPrChange>
      </w:pPr>
      <w:del w:id="717" w:author="Srishti" w:date="2025-11-02T15:27:00Z" w16du:dateUtc="2025-11-02T09:57:00Z">
        <w:r w:rsidRPr="00BC73B6" w:rsidDel="00167C14">
          <w:delText xml:space="preserve">Implement a pipeline integrating </w:delText>
        </w:r>
      </w:del>
      <w:del w:id="718" w:author="Srishti" w:date="2025-11-02T15:26:00Z" w16du:dateUtc="2025-11-02T09:56:00Z">
        <w:r w:rsidRPr="00BC73B6" w:rsidDel="00167C14">
          <w:delText>named entity recognition (</w:delText>
        </w:r>
      </w:del>
      <w:del w:id="719" w:author="Srishti" w:date="2025-11-02T15:27:00Z" w16du:dateUtc="2025-11-02T09:57:00Z">
        <w:r w:rsidRPr="00BC73B6" w:rsidDel="00167C14">
          <w:delText>NER</w:delText>
        </w:r>
      </w:del>
      <w:del w:id="720" w:author="Srishti" w:date="2025-11-02T15:26:00Z" w16du:dateUtc="2025-11-02T09:56:00Z">
        <w:r w:rsidRPr="00BC73B6" w:rsidDel="00167C14">
          <w:delText>)</w:delText>
        </w:r>
      </w:del>
      <w:del w:id="721" w:author="Srishti" w:date="2025-11-02T15:27:00Z" w16du:dateUtc="2025-11-02T09:57:00Z">
        <w:r w:rsidRPr="00BC73B6" w:rsidDel="00167C14">
          <w:delText xml:space="preserve"> and sentiment analysis. This approach could process financial news articles, extracting entities like company names or stock symbols while assessing the article's sentiment to inform investment strategies </w:delText>
        </w:r>
      </w:del>
      <w:customXmlDelRangeStart w:id="722" w:author="Srishti" w:date="2025-11-02T15:26:00Z"/>
      <w:sdt>
        <w:sdtPr>
          <w:id w:val="27001465"/>
          <w:citation/>
        </w:sdtPr>
        <w:sdtContent>
          <w:customXmlDelRangeEnd w:id="722"/>
          <w:del w:id="723" w:author="Srishti" w:date="2025-11-02T15:26:00Z" w16du:dateUtc="2025-11-02T09:56:00Z">
            <w:r w:rsidR="00955B4C" w:rsidDel="00167C14">
              <w:fldChar w:fldCharType="begin"/>
            </w:r>
            <w:r w:rsidR="00955B4C" w:rsidDel="00167C14">
              <w:delInstrText xml:space="preserve"> CITATION Chalkidis2020 \l 1033 </w:delInstrText>
            </w:r>
            <w:r w:rsidR="00955B4C" w:rsidDel="00167C14">
              <w:fldChar w:fldCharType="separate"/>
            </w:r>
            <w:r w:rsidR="004905A9" w:rsidRPr="004905A9" w:rsidDel="00167C14">
              <w:rPr>
                <w:noProof/>
              </w:rPr>
              <w:delText>[16]</w:delText>
            </w:r>
            <w:r w:rsidR="00955B4C" w:rsidDel="00167C14">
              <w:fldChar w:fldCharType="end"/>
            </w:r>
          </w:del>
          <w:customXmlDelRangeStart w:id="724" w:author="Srishti" w:date="2025-11-02T15:26:00Z"/>
        </w:sdtContent>
      </w:sdt>
      <w:customXmlDelRangeEnd w:id="724"/>
      <w:del w:id="725" w:author="Srishti" w:date="2025-11-02T15:27:00Z" w16du:dateUtc="2025-11-02T09:57:00Z">
        <w:r w:rsidRPr="00BC73B6" w:rsidDel="00167C14">
          <w:delText>.</w:delText>
        </w:r>
      </w:del>
    </w:p>
    <w:p w14:paraId="21176B8E" w14:textId="2AF64A2C" w:rsidR="00BC73B6" w:rsidDel="00167C14" w:rsidRDefault="00991688">
      <w:pPr>
        <w:pStyle w:val="NormalBPBHEB"/>
        <w:rPr>
          <w:del w:id="726" w:author="Srishti" w:date="2025-11-02T15:25:00Z" w16du:dateUtc="2025-11-02T09:55:00Z"/>
        </w:rPr>
        <w:pPrChange w:id="727" w:author="Srishti" w:date="2025-11-02T15:25:00Z" w16du:dateUtc="2025-11-02T09:55:00Z">
          <w:pPr>
            <w:pStyle w:val="P-Regular"/>
            <w:jc w:val="both"/>
          </w:pPr>
        </w:pPrChange>
      </w:pPr>
      <w:del w:id="728" w:author="Srishti" w:date="2025-11-02T15:27:00Z" w16du:dateUtc="2025-11-02T09:57:00Z">
        <w:r w:rsidRPr="00167C14" w:rsidDel="00167C14">
          <w:rPr>
            <w:b/>
            <w:bCs/>
          </w:rPr>
          <w:delText xml:space="preserve">Scaling </w:delText>
        </w:r>
      </w:del>
      <w:del w:id="729" w:author="Srishti" w:date="2025-11-02T15:26:00Z" w16du:dateUtc="2025-11-02T09:56:00Z">
        <w:r w:rsidRPr="00167C14" w:rsidDel="00167C14">
          <w:rPr>
            <w:b/>
            <w:bCs/>
          </w:rPr>
          <w:delText>C</w:delText>
        </w:r>
      </w:del>
      <w:del w:id="730" w:author="Srishti" w:date="2025-11-02T15:27:00Z" w16du:dateUtc="2025-11-02T09:57:00Z">
        <w:r w:rsidRPr="00167C14" w:rsidDel="00167C14">
          <w:rPr>
            <w:b/>
            <w:bCs/>
          </w:rPr>
          <w:delText>hallenge</w:delText>
        </w:r>
      </w:del>
    </w:p>
    <w:p w14:paraId="1E7B2D6C" w14:textId="509692B2" w:rsidR="00BC73B6" w:rsidDel="00167C14" w:rsidRDefault="0094082E">
      <w:pPr>
        <w:pStyle w:val="NormalBPBHEB"/>
        <w:numPr>
          <w:ilvl w:val="0"/>
          <w:numId w:val="35"/>
        </w:numPr>
        <w:rPr>
          <w:del w:id="731" w:author="Srishti" w:date="2025-11-02T15:27:00Z" w16du:dateUtc="2025-11-02T09:57:00Z"/>
        </w:rPr>
        <w:pPrChange w:id="732" w:author="Srishti" w:date="2025-11-02T15:25:00Z" w16du:dateUtc="2025-11-02T09:55:00Z">
          <w:pPr>
            <w:pStyle w:val="P-Regular"/>
            <w:jc w:val="both"/>
          </w:pPr>
        </w:pPrChange>
      </w:pPr>
      <w:del w:id="733" w:author="Srishti" w:date="2025-11-02T15:27:00Z" w16du:dateUtc="2025-11-02T09:57:00Z">
        <w:r w:rsidDel="00167C14">
          <w:delText>Deploy the multi-task pipeline in a load-balanced Kubernetes setup. Launch multiple service instances, set up a load balancer to handle incoming traffic, and test scalability by simulating high-demand scenarios with tools like Apache JMeter</w:delText>
        </w:r>
      </w:del>
      <w:del w:id="734" w:author="Srishti" w:date="2025-11-02T15:26:00Z" w16du:dateUtc="2025-11-02T09:56:00Z">
        <w:r w:rsidDel="00167C14">
          <w:delText xml:space="preserve"> </w:delText>
        </w:r>
      </w:del>
      <w:customXmlDelRangeStart w:id="735" w:author="Srishti" w:date="2025-11-02T15:26:00Z"/>
      <w:sdt>
        <w:sdtPr>
          <w:id w:val="1395012700"/>
          <w:citation/>
        </w:sdtPr>
        <w:sdtContent>
          <w:customXmlDelRangeEnd w:id="735"/>
          <w:del w:id="736" w:author="Srishti" w:date="2025-11-02T15:26:00Z" w16du:dateUtc="2025-11-02T09:56:00Z">
            <w:r w:rsidR="00955B4C" w:rsidDel="00167C14">
              <w:fldChar w:fldCharType="begin"/>
            </w:r>
            <w:r w:rsidR="00955B4C" w:rsidDel="00167C14">
              <w:delInstrText xml:space="preserve"> CITATION Rodriguez2015 \l 1033 </w:delInstrText>
            </w:r>
            <w:r w:rsidR="00955B4C" w:rsidDel="00167C14">
              <w:fldChar w:fldCharType="separate"/>
            </w:r>
            <w:r w:rsidR="004905A9" w:rsidRPr="004905A9" w:rsidDel="00167C14">
              <w:rPr>
                <w:noProof/>
              </w:rPr>
              <w:delText>[17]</w:delText>
            </w:r>
            <w:r w:rsidR="00955B4C" w:rsidDel="00167C14">
              <w:fldChar w:fldCharType="end"/>
            </w:r>
          </w:del>
          <w:customXmlDelRangeStart w:id="737" w:author="Srishti" w:date="2025-11-02T15:26:00Z"/>
        </w:sdtContent>
      </w:sdt>
      <w:customXmlDelRangeEnd w:id="737"/>
      <w:del w:id="738" w:author="Srishti" w:date="2025-11-02T15:27:00Z" w16du:dateUtc="2025-11-02T09:57:00Z">
        <w:r w:rsidR="00BC73B6" w:rsidRPr="00BC73B6" w:rsidDel="00167C14">
          <w:delText>.</w:delText>
        </w:r>
      </w:del>
    </w:p>
    <w:p w14:paraId="3406F9EA" w14:textId="37F7C056" w:rsidR="00BC73B6" w:rsidDel="00167C14" w:rsidRDefault="00991688">
      <w:pPr>
        <w:pStyle w:val="NormalBPBHEB"/>
        <w:rPr>
          <w:del w:id="739" w:author="Srishti" w:date="2025-11-02T15:25:00Z" w16du:dateUtc="2025-11-02T09:55:00Z"/>
        </w:rPr>
        <w:pPrChange w:id="740" w:author="Srishti" w:date="2025-11-02T15:25:00Z" w16du:dateUtc="2025-11-02T09:55:00Z">
          <w:pPr>
            <w:pStyle w:val="P-Regular"/>
            <w:jc w:val="both"/>
          </w:pPr>
        </w:pPrChange>
      </w:pPr>
      <w:del w:id="741" w:author="Srishti" w:date="2025-11-02T15:27:00Z" w16du:dateUtc="2025-11-02T09:57:00Z">
        <w:r w:rsidRPr="00167C14" w:rsidDel="00167C14">
          <w:rPr>
            <w:b/>
            <w:bCs/>
          </w:rPr>
          <w:delText xml:space="preserve">Pipeline </w:delText>
        </w:r>
      </w:del>
      <w:del w:id="742" w:author="Srishti" w:date="2025-11-02T15:26:00Z" w16du:dateUtc="2025-11-02T09:56:00Z">
        <w:r w:rsidRPr="00167C14" w:rsidDel="00167C14">
          <w:rPr>
            <w:b/>
            <w:bCs/>
          </w:rPr>
          <w:delText>P</w:delText>
        </w:r>
      </w:del>
      <w:del w:id="743" w:author="Srishti" w:date="2025-11-02T15:27:00Z" w16du:dateUtc="2025-11-02T09:57:00Z">
        <w:r w:rsidRPr="00167C14" w:rsidDel="00167C14">
          <w:rPr>
            <w:b/>
            <w:bCs/>
          </w:rPr>
          <w:delText xml:space="preserve">erformance </w:delText>
        </w:r>
      </w:del>
      <w:del w:id="744" w:author="Srishti" w:date="2025-11-02T15:26:00Z" w16du:dateUtc="2025-11-02T09:56:00Z">
        <w:r w:rsidRPr="00167C14" w:rsidDel="00167C14">
          <w:rPr>
            <w:b/>
            <w:bCs/>
          </w:rPr>
          <w:delText>C</w:delText>
        </w:r>
      </w:del>
      <w:del w:id="745" w:author="Srishti" w:date="2025-11-02T15:27:00Z" w16du:dateUtc="2025-11-02T09:57:00Z">
        <w:r w:rsidRPr="00167C14" w:rsidDel="00167C14">
          <w:rPr>
            <w:b/>
            <w:bCs/>
          </w:rPr>
          <w:delText>omparison</w:delText>
        </w:r>
      </w:del>
    </w:p>
    <w:p w14:paraId="2F198F0E" w14:textId="6C109960" w:rsidR="00991688" w:rsidRPr="00991688" w:rsidDel="00167C14" w:rsidRDefault="00BC73B6">
      <w:pPr>
        <w:pStyle w:val="NormalBPBHEB"/>
        <w:numPr>
          <w:ilvl w:val="0"/>
          <w:numId w:val="35"/>
        </w:numPr>
        <w:rPr>
          <w:del w:id="746" w:author="Srishti" w:date="2025-11-02T15:27:00Z" w16du:dateUtc="2025-11-02T09:57:00Z"/>
        </w:rPr>
        <w:pPrChange w:id="747" w:author="Srishti" w:date="2025-11-02T15:25:00Z" w16du:dateUtc="2025-11-02T09:55:00Z">
          <w:pPr>
            <w:pStyle w:val="P-Regular"/>
            <w:jc w:val="both"/>
          </w:pPr>
        </w:pPrChange>
      </w:pPr>
      <w:del w:id="748" w:author="Srishti" w:date="2025-11-02T15:27:00Z" w16du:dateUtc="2025-11-02T09:57:00Z">
        <w:r w:rsidRPr="00BC73B6" w:rsidDel="00167C14">
          <w:delText xml:space="preserve">Compare execution times and accuracy between pre-built and custom pipelines. For example, </w:delText>
        </w:r>
        <w:r w:rsidR="007B4681" w:rsidRPr="00BC73B6" w:rsidDel="00167C14">
          <w:delText>evaluate</w:delText>
        </w:r>
        <w:r w:rsidRPr="00BC73B6" w:rsidDel="00167C14">
          <w:delText xml:space="preserve"> the performance of Hugging Face's pre-built NER pipeline against a fine-tuned BERT model adapted for a specific dataset like CoNLL-2003. Analyze trade-offs in latency, memory usage, and prediction accuracy </w:delText>
        </w:r>
      </w:del>
      <w:customXmlDelRangeStart w:id="749" w:author="Srishti" w:date="2025-11-02T15:26:00Z"/>
      <w:sdt>
        <w:sdtPr>
          <w:id w:val="-124384336"/>
          <w:citation/>
        </w:sdtPr>
        <w:sdtContent>
          <w:customXmlDelRangeEnd w:id="749"/>
          <w:del w:id="750" w:author="Srishti" w:date="2025-11-02T15:26:00Z" w16du:dateUtc="2025-11-02T09:56:00Z">
            <w:r w:rsidR="00955B4C" w:rsidDel="00167C14">
              <w:fldChar w:fldCharType="begin"/>
            </w:r>
            <w:r w:rsidR="00955B4C" w:rsidDel="00167C14">
              <w:delInstrText xml:space="preserve"> CITATION Sutskever2013 \l 1033 </w:delInstrText>
            </w:r>
            <w:r w:rsidR="00955B4C" w:rsidDel="00167C14">
              <w:fldChar w:fldCharType="separate"/>
            </w:r>
            <w:r w:rsidR="004905A9" w:rsidRPr="004905A9" w:rsidDel="00167C14">
              <w:rPr>
                <w:noProof/>
              </w:rPr>
              <w:delText>[18]</w:delText>
            </w:r>
            <w:r w:rsidR="00955B4C" w:rsidDel="00167C14">
              <w:fldChar w:fldCharType="end"/>
            </w:r>
          </w:del>
          <w:customXmlDelRangeStart w:id="751" w:author="Srishti" w:date="2025-11-02T15:26:00Z"/>
        </w:sdtContent>
      </w:sdt>
      <w:customXmlDelRangeEnd w:id="751"/>
      <w:del w:id="752" w:author="Srishti" w:date="2025-11-02T15:26:00Z" w16du:dateUtc="2025-11-02T09:56:00Z">
        <w:r w:rsidR="00955B4C" w:rsidDel="00167C14">
          <w:delText>.</w:delText>
        </w:r>
        <w:r w:rsidR="00991688" w:rsidRPr="00991688" w:rsidDel="00167C14">
          <w:delText> </w:delText>
        </w:r>
      </w:del>
    </w:p>
    <w:p w14:paraId="0291E5EE" w14:textId="77777777" w:rsidR="00991688" w:rsidRPr="00991688" w:rsidRDefault="00991688">
      <w:pPr>
        <w:pStyle w:val="Heading1BPBHEB"/>
        <w:pPrChange w:id="753" w:author="Srishti" w:date="2025-11-02T15:27:00Z" w16du:dateUtc="2025-11-02T09:57:00Z">
          <w:pPr>
            <w:pStyle w:val="H1-Section"/>
            <w:jc w:val="both"/>
          </w:pPr>
        </w:pPrChange>
      </w:pPr>
      <w:r w:rsidRPr="00991688">
        <w:t>Conclusion</w:t>
      </w:r>
    </w:p>
    <w:p w14:paraId="6E9688A0" w14:textId="10FDA5C1" w:rsidR="00722633" w:rsidRPr="00722633" w:rsidDel="00167C14" w:rsidRDefault="00722633">
      <w:pPr>
        <w:pStyle w:val="NormalBPBHEB"/>
        <w:rPr>
          <w:del w:id="754" w:author="Srishti" w:date="2025-11-02T15:27:00Z" w16du:dateUtc="2025-11-02T09:57:00Z"/>
        </w:rPr>
        <w:pPrChange w:id="755" w:author="Srishti" w:date="2025-11-02T15:27:00Z" w16du:dateUtc="2025-11-02T09:57:00Z">
          <w:pPr>
            <w:pStyle w:val="P-Regular"/>
            <w:jc w:val="both"/>
          </w:pPr>
        </w:pPrChange>
      </w:pPr>
      <w:del w:id="756" w:author="Srishti" w:date="2025-11-02T15:28:00Z" w16du:dateUtc="2025-11-02T09:58:00Z">
        <w:r w:rsidRPr="00722633" w:rsidDel="00167C14">
          <w:delText>Chapter 6</w:delText>
        </w:r>
      </w:del>
      <w:ins w:id="757" w:author="Srishti" w:date="2025-11-02T15:28:00Z" w16du:dateUtc="2025-11-02T09:58:00Z">
        <w:r w:rsidR="00167C14">
          <w:t>This chapter</w:t>
        </w:r>
      </w:ins>
      <w:r w:rsidRPr="00722633">
        <w:t xml:space="preserve"> provided an in-depth exploration of pipelines within the Hugging Face </w:t>
      </w:r>
      <w:r w:rsidR="00D31AA0">
        <w:t>Diffusers</w:t>
      </w:r>
      <w:r w:rsidRPr="00722633">
        <w:t xml:space="preserve"> library, </w:t>
      </w:r>
      <w:r w:rsidR="007B4681" w:rsidRPr="00722633">
        <w:t>highlighting</w:t>
      </w:r>
      <w:r w:rsidRPr="00722633">
        <w:t xml:space="preserve"> their pivotal role in orchestrating NLP workflows. From building and customizing pipelines to integrating multiple models for sophisticated tasks, we examined how pipelines streamline complex processes, enhance scalability, and ensure seamless </w:t>
      </w:r>
      <w:r w:rsidRPr="00722633">
        <w:lastRenderedPageBreak/>
        <w:t xml:space="preserve">production deployment. The practical examples and case studies </w:t>
      </w:r>
      <w:r w:rsidR="00ED538D">
        <w:t>underscore</w:t>
      </w:r>
      <w:r w:rsidR="00ED538D" w:rsidRPr="00722633">
        <w:t xml:space="preserve"> </w:t>
      </w:r>
      <w:r w:rsidRPr="00722633">
        <w:t>the versatility of pipelines, empowering readers to develop robust and efficient NLP solutions tailored to real-world challenges.</w:t>
      </w:r>
    </w:p>
    <w:p w14:paraId="2004507F" w14:textId="373F8DF9" w:rsidR="00722633" w:rsidRPr="00722633" w:rsidRDefault="00722633">
      <w:pPr>
        <w:pStyle w:val="NormalBPBHEB"/>
        <w:pPrChange w:id="758" w:author="Srishti" w:date="2025-11-02T15:27:00Z" w16du:dateUtc="2025-11-02T09:57:00Z">
          <w:pPr>
            <w:pStyle w:val="H1-Section"/>
          </w:pPr>
        </w:pPrChange>
      </w:pPr>
      <w:del w:id="759" w:author="Srishti" w:date="2025-11-02T15:27:00Z" w16du:dateUtc="2025-11-02T09:57:00Z">
        <w:r w:rsidRPr="00722633" w:rsidDel="00167C14">
          <w:delText>Bridge to Chapter 7: Schedulers in HF</w:delText>
        </w:r>
        <w:r w:rsidR="00E407E9" w:rsidDel="00167C14">
          <w:delText xml:space="preserve"> </w:delText>
        </w:r>
        <w:r w:rsidRPr="00722633" w:rsidDel="00167C14">
          <w:delText>Diffus</w:delText>
        </w:r>
        <w:r w:rsidR="00E407E9" w:rsidDel="00167C14">
          <w:delText>ers</w:delText>
        </w:r>
      </w:del>
    </w:p>
    <w:p w14:paraId="03D71BE7" w14:textId="3CA4BA84" w:rsidR="00A74192" w:rsidRDefault="00DD4EB3">
      <w:pPr>
        <w:pStyle w:val="NormalBPBHEB"/>
        <w:rPr>
          <w:ins w:id="760" w:author="Srishti" w:date="2025-11-02T15:27:00Z" w16du:dateUtc="2025-11-02T09:57:00Z"/>
        </w:rPr>
        <w:pPrChange w:id="761" w:author="Srishti" w:date="2025-11-02T15:27:00Z" w16du:dateUtc="2025-11-02T09:57:00Z">
          <w:pPr>
            <w:pStyle w:val="P-Regular"/>
            <w:jc w:val="both"/>
          </w:pPr>
        </w:pPrChange>
      </w:pPr>
      <w:r>
        <w:t>As we move into</w:t>
      </w:r>
      <w:r w:rsidRPr="00167C14">
        <w:rPr>
          <w:i/>
          <w:iCs/>
          <w:rPrChange w:id="762" w:author="Srishti" w:date="2025-11-02T15:28:00Z" w16du:dateUtc="2025-11-02T09:58:00Z">
            <w:rPr/>
          </w:rPrChange>
        </w:rPr>
        <w:t xml:space="preserve"> Chapter 7, </w:t>
      </w:r>
      <w:ins w:id="763" w:author="Srishti" w:date="2025-11-02T15:27:00Z" w16du:dateUtc="2025-11-02T09:57:00Z">
        <w:r w:rsidR="00167C14" w:rsidRPr="00167C14">
          <w:rPr>
            <w:i/>
            <w:iCs/>
            <w:rPrChange w:id="764" w:author="Srishti" w:date="2025-11-02T15:28:00Z" w16du:dateUtc="2025-11-02T09:58:00Z">
              <w:rPr/>
            </w:rPrChange>
          </w:rPr>
          <w:t>Schedulers in HF Diffusers</w:t>
        </w:r>
      </w:ins>
      <w:ins w:id="765" w:author="Srishti" w:date="2025-11-02T15:28:00Z" w16du:dateUtc="2025-11-02T09:58:00Z">
        <w:r w:rsidR="00167C14">
          <w:t xml:space="preserve">, </w:t>
        </w:r>
      </w:ins>
      <w:r>
        <w:t>the focus shifts to schedulers</w:t>
      </w:r>
      <w:ins w:id="766" w:author="Srishti" w:date="2025-11-02T15:28:00Z" w16du:dateUtc="2025-11-02T09:58:00Z">
        <w:r w:rsidR="00167C14">
          <w:t xml:space="preserve">, </w:t>
        </w:r>
      </w:ins>
      <w:del w:id="767" w:author="Srishti" w:date="2025-11-02T15:28:00Z" w16du:dateUtc="2025-11-02T09:58:00Z">
        <w:r w:rsidDel="00167C14">
          <w:delText>—</w:delText>
        </w:r>
      </w:del>
      <w:r>
        <w:t>essential tools for refining the training and inference stages of NLP models. Readers will learn how schedulers adjust parameters in real-time to enhance convergence, manage resources, and boost model performance. This understanding will lead to more efficient workflows and advanced techniques in NLP system development.</w:t>
      </w:r>
    </w:p>
    <w:p w14:paraId="20E6097F" w14:textId="77777777" w:rsidR="00167C14" w:rsidRDefault="00167C14">
      <w:pPr>
        <w:pStyle w:val="NormalBPBHEB"/>
        <w:rPr>
          <w:ins w:id="768" w:author="Srishti" w:date="2025-11-02T15:27:00Z" w16du:dateUtc="2025-11-02T09:57:00Z"/>
        </w:rPr>
        <w:pPrChange w:id="769" w:author="Srishti" w:date="2025-11-02T15:28:00Z" w16du:dateUtc="2025-11-02T09:58:00Z">
          <w:pPr>
            <w:pStyle w:val="P-Regular"/>
            <w:jc w:val="both"/>
          </w:pPr>
        </w:pPrChange>
      </w:pPr>
    </w:p>
    <w:p w14:paraId="6E03A0D2" w14:textId="77777777" w:rsidR="00167C14" w:rsidRDefault="00167C14" w:rsidP="00167C14">
      <w:pPr>
        <w:pStyle w:val="Heading1BPBHEB"/>
        <w:rPr>
          <w:ins w:id="770" w:author="Srishti" w:date="2025-11-02T15:27:00Z" w16du:dateUtc="2025-11-02T09:57:00Z"/>
        </w:rPr>
      </w:pPr>
      <w:commentRangeStart w:id="771"/>
      <w:ins w:id="772" w:author="Srishti" w:date="2025-11-02T15:27:00Z" w16du:dateUtc="2025-11-02T09:57:00Z">
        <w:r w:rsidRPr="00991688">
          <w:t>Exercises</w:t>
        </w:r>
      </w:ins>
      <w:commentRangeEnd w:id="771"/>
      <w:ins w:id="773" w:author="Srishti" w:date="2025-11-02T15:30:00Z" w16du:dateUtc="2025-11-02T10:00:00Z">
        <w:r>
          <w:rPr>
            <w:rStyle w:val="CommentReference"/>
            <w:rFonts w:ascii="Arial" w:eastAsia="Arial" w:hAnsi="Arial" w:cs="Arial"/>
            <w:b w:val="0"/>
          </w:rPr>
          <w:commentReference w:id="771"/>
        </w:r>
      </w:ins>
    </w:p>
    <w:p w14:paraId="1C3D8B3B" w14:textId="77777777" w:rsidR="00167C14" w:rsidRPr="00BC73B6" w:rsidRDefault="00167C14" w:rsidP="00167C14">
      <w:pPr>
        <w:pStyle w:val="NormalBPBHEB"/>
        <w:rPr>
          <w:ins w:id="774" w:author="Srishti" w:date="2025-11-02T15:27:00Z" w16du:dateUtc="2025-11-02T09:57:00Z"/>
        </w:rPr>
      </w:pPr>
      <w:ins w:id="775" w:author="Srishti" w:date="2025-11-02T15:27:00Z" w16du:dateUtc="2025-11-02T09:57:00Z">
        <w:r>
          <w:t>Refer to the following section, which explores</w:t>
        </w:r>
        <w:r w:rsidRPr="00BC73B6">
          <w:t xml:space="preserve"> </w:t>
        </w:r>
        <w:r>
          <w:t xml:space="preserve">the </w:t>
        </w:r>
        <w:r w:rsidRPr="00BC73B6">
          <w:t>practical exercises</w:t>
        </w:r>
        <w:r>
          <w:t xml:space="preserve"> that deepen</w:t>
        </w:r>
        <w:r w:rsidRPr="00BC73B6">
          <w:t xml:space="preserve"> the understanding of pipeline management and scaling in production</w:t>
        </w:r>
        <w:r>
          <w:t>:</w:t>
        </w:r>
      </w:ins>
    </w:p>
    <w:p w14:paraId="0013227D" w14:textId="77777777" w:rsidR="00167C14" w:rsidRDefault="00167C14" w:rsidP="00167C14">
      <w:pPr>
        <w:pStyle w:val="NormalBPBHEB"/>
        <w:numPr>
          <w:ilvl w:val="0"/>
          <w:numId w:val="35"/>
        </w:numPr>
        <w:rPr>
          <w:ins w:id="776" w:author="Srishti" w:date="2025-11-02T15:27:00Z" w16du:dateUtc="2025-11-02T09:57:00Z"/>
        </w:rPr>
      </w:pPr>
      <w:ins w:id="777" w:author="Srishti" w:date="2025-11-02T15:27:00Z" w16du:dateUtc="2025-11-02T09:57:00Z">
        <w:r w:rsidRPr="004B3A19">
          <w:rPr>
            <w:b/>
            <w:bCs/>
          </w:rPr>
          <w:t>Custom pipeline design</w:t>
        </w:r>
        <w:r>
          <w:t xml:space="preserve">: </w:t>
        </w:r>
        <w:r w:rsidRPr="00BC73B6">
          <w:t xml:space="preserve">Build a pipeline that combines sentiment analysis and text summarization. For instance, use Hugging Face's pre-trained models to analyze customer reviews, extract sentiment, and summarize key feedback points. Assess performance on a dataset like Yelp reviews, adjusting parameters for best outcomes </w:t>
        </w:r>
        <w:r>
          <w:t>[6]</w:t>
        </w:r>
        <w:r w:rsidRPr="00BC73B6">
          <w:t>.</w:t>
        </w:r>
      </w:ins>
    </w:p>
    <w:p w14:paraId="791ED6E5" w14:textId="77777777" w:rsidR="00167C14" w:rsidRDefault="00167C14" w:rsidP="00167C14">
      <w:pPr>
        <w:pStyle w:val="NormalBPBHEB"/>
        <w:numPr>
          <w:ilvl w:val="0"/>
          <w:numId w:val="35"/>
        </w:numPr>
        <w:rPr>
          <w:ins w:id="778" w:author="Srishti" w:date="2025-11-02T15:27:00Z" w16du:dateUtc="2025-11-02T09:57:00Z"/>
        </w:rPr>
      </w:pPr>
      <w:ins w:id="779" w:author="Srishti" w:date="2025-11-02T15:27:00Z" w16du:dateUtc="2025-11-02T09:57:00Z">
        <w:r w:rsidRPr="004B3A19">
          <w:rPr>
            <w:b/>
            <w:bCs/>
          </w:rPr>
          <w:t>Multi-task pipeline</w:t>
        </w:r>
        <w:r>
          <w:t xml:space="preserve">: </w:t>
        </w:r>
        <w:r w:rsidRPr="00BC73B6">
          <w:t xml:space="preserve">Implement a pipeline integrating NER and sentiment analysis. This approach could process financial news articles, extracting entities like company names or stock symbols while assessing the article's sentiment to inform investment strategies </w:t>
        </w:r>
        <w:r>
          <w:t>[16]</w:t>
        </w:r>
        <w:r w:rsidRPr="00BC73B6">
          <w:t>.</w:t>
        </w:r>
      </w:ins>
    </w:p>
    <w:p w14:paraId="2F2705F5" w14:textId="77777777" w:rsidR="00167C14" w:rsidRDefault="00167C14" w:rsidP="00167C14">
      <w:pPr>
        <w:pStyle w:val="NormalBPBHEB"/>
        <w:numPr>
          <w:ilvl w:val="0"/>
          <w:numId w:val="35"/>
        </w:numPr>
        <w:rPr>
          <w:ins w:id="780" w:author="Srishti" w:date="2025-11-02T15:27:00Z" w16du:dateUtc="2025-11-02T09:57:00Z"/>
        </w:rPr>
      </w:pPr>
      <w:ins w:id="781" w:author="Srishti" w:date="2025-11-02T15:27:00Z" w16du:dateUtc="2025-11-02T09:57:00Z">
        <w:r w:rsidRPr="004B3A19">
          <w:rPr>
            <w:b/>
            <w:bCs/>
          </w:rPr>
          <w:t>Scaling challenge</w:t>
        </w:r>
        <w:r>
          <w:t>: Deploy the multi-task pipeline in a load-balanced Kubernetes setup. Launch multiple service instances, set up a load balancer to handle incoming traffic, and test scalability by simulating high-demand scenarios with tools like Apache JMeter [17]</w:t>
        </w:r>
        <w:r w:rsidRPr="00BC73B6">
          <w:t>.</w:t>
        </w:r>
      </w:ins>
    </w:p>
    <w:p w14:paraId="3F9E589E" w14:textId="12AFA37B" w:rsidR="00167C14" w:rsidRDefault="00167C14">
      <w:pPr>
        <w:pStyle w:val="NormalBPBHEB"/>
        <w:numPr>
          <w:ilvl w:val="0"/>
          <w:numId w:val="35"/>
        </w:numPr>
        <w:pPrChange w:id="782" w:author="Srishti" w:date="2025-11-02T15:30:00Z" w16du:dateUtc="2025-11-02T10:00:00Z">
          <w:pPr>
            <w:pStyle w:val="P-Regular"/>
            <w:jc w:val="both"/>
          </w:pPr>
        </w:pPrChange>
      </w:pPr>
      <w:ins w:id="783" w:author="Srishti" w:date="2025-11-02T15:27:00Z" w16du:dateUtc="2025-11-02T09:57:00Z">
        <w:r w:rsidRPr="004B3A19">
          <w:rPr>
            <w:b/>
            <w:bCs/>
          </w:rPr>
          <w:t>Pipeline performance comparison</w:t>
        </w:r>
        <w:r>
          <w:t xml:space="preserve">: </w:t>
        </w:r>
        <w:r w:rsidRPr="00BC73B6">
          <w:t xml:space="preserve">Compare execution times and accuracy between pre-built and custom pipelines. For example, evaluate the performance of Hugging Face's pre-built NER pipeline against a fine-tuned BERT model adapted for a specific dataset like CoNLL-2003. Analyze trade-offs in latency, memory usage, and prediction accuracy </w:t>
        </w:r>
        <w:r>
          <w:t>[18].</w:t>
        </w:r>
      </w:ins>
    </w:p>
    <w:p w14:paraId="75FA7A5C" w14:textId="24CD14EB" w:rsidR="00B652F8" w:rsidDel="00167C14" w:rsidRDefault="00B652F8">
      <w:pPr>
        <w:spacing w:line="259" w:lineRule="auto"/>
        <w:rPr>
          <w:del w:id="784" w:author="Srishti" w:date="2025-11-02T15:27:00Z" w16du:dateUtc="2025-11-02T09:57:00Z"/>
        </w:rPr>
      </w:pPr>
      <w:del w:id="785" w:author="Srishti" w:date="2025-11-02T15:27:00Z" w16du:dateUtc="2025-11-02T09:57:00Z">
        <w:r w:rsidDel="00167C14">
          <w:br w:type="page"/>
        </w:r>
      </w:del>
    </w:p>
    <w:customXmlDelRangeStart w:id="786" w:author="Srishti" w:date="2025-11-02T15:31:00Z"/>
    <w:sdt>
      <w:sdtPr>
        <w:rPr>
          <w:rFonts w:ascii="Palatino Linotype" w:eastAsia="Palatino Linotype" w:hAnsi="Palatino Linotype" w:cs="Palatino Linotype"/>
        </w:rPr>
        <w:id w:val="144482921"/>
        <w:docPartObj>
          <w:docPartGallery w:val="Bibliographies"/>
          <w:docPartUnique/>
        </w:docPartObj>
      </w:sdtPr>
      <w:sdtEndPr>
        <w:rPr>
          <w:b w:val="0"/>
          <w:sz w:val="22"/>
          <w:szCs w:val="22"/>
        </w:rPr>
      </w:sdtEndPr>
      <w:sdtContent>
        <w:customXmlDelRangeEnd w:id="786"/>
        <w:p w14:paraId="3BD2A55E" w14:textId="163F191A" w:rsidR="00A74192" w:rsidDel="00167C14" w:rsidRDefault="00A74192" w:rsidP="00A74192">
          <w:pPr>
            <w:pStyle w:val="H1-Section"/>
            <w:rPr>
              <w:del w:id="787" w:author="Srishti" w:date="2025-11-02T15:31:00Z" w16du:dateUtc="2025-11-02T10:01:00Z"/>
            </w:rPr>
          </w:pPr>
          <w:del w:id="788" w:author="Srishti" w:date="2025-11-02T15:31:00Z" w16du:dateUtc="2025-11-02T10:01:00Z">
            <w:r w:rsidDel="00167C14">
              <w:delText>References</w:delText>
            </w:r>
          </w:del>
        </w:p>
        <w:customXmlDelRangeStart w:id="789" w:author="Srishti" w:date="2025-11-02T15:31:00Z"/>
        <w:sdt>
          <w:sdtPr>
            <w:rPr>
              <w:rFonts w:ascii="Palatino Linotype" w:eastAsia="Palatino Linotype" w:hAnsi="Palatino Linotype" w:cs="Palatino Linotype"/>
            </w:rPr>
            <w:id w:val="-573587230"/>
            <w:bibliography/>
          </w:sdtPr>
          <w:sdtEndPr>
            <w:rPr>
              <w:lang w:val="en-US"/>
            </w:rPr>
          </w:sdtEndPr>
          <w:sdtContent>
            <w:customXmlDelRangeEnd w:id="789"/>
            <w:p w14:paraId="7FAA3159" w14:textId="36FA9065" w:rsidR="004905A9" w:rsidDel="00167C14" w:rsidRDefault="00A74192">
              <w:pPr>
                <w:pStyle w:val="P-Regular"/>
                <w:rPr>
                  <w:del w:id="790" w:author="Srishti" w:date="2025-11-02T15:31:00Z" w16du:dateUtc="2025-11-02T10:01:00Z"/>
                  <w:noProof/>
                  <w:lang w:val="en-IN"/>
                </w:rPr>
                <w:pPrChange w:id="791" w:author="Srishti" w:date="2025-11-02T15:31:00Z" w16du:dateUtc="2025-11-02T10:01:00Z">
                  <w:pPr/>
                </w:pPrChange>
              </w:pPr>
              <w:del w:id="792" w:author="Srishti" w:date="2025-11-02T15:31:00Z" w16du:dateUtc="2025-11-02T10:01:00Z">
                <w:r w:rsidDel="00167C14">
                  <w:fldChar w:fldCharType="begin"/>
                </w:r>
                <w:r w:rsidDel="00167C14">
                  <w:delInstrText xml:space="preserve"> BIBLIOGRAPHY </w:delInstrText>
                </w:r>
                <w:r w:rsidDel="00167C14">
                  <w:fldChar w:fldCharType="separate"/>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584"/>
              </w:tblGrid>
              <w:tr w:rsidR="004905A9" w:rsidDel="00167C14" w14:paraId="58A0FCCA" w14:textId="1CD59344">
                <w:trPr>
                  <w:divId w:val="330376736"/>
                  <w:tblCellSpacing w:w="15" w:type="dxa"/>
                  <w:del w:id="793" w:author="Srishti" w:date="2025-11-02T15:31:00Z"/>
                </w:trPr>
                <w:tc>
                  <w:tcPr>
                    <w:tcW w:w="50" w:type="pct"/>
                    <w:hideMark/>
                  </w:tcPr>
                  <w:p w14:paraId="348FB4EE" w14:textId="6098D635" w:rsidR="004905A9" w:rsidDel="00167C14" w:rsidRDefault="004905A9">
                    <w:pPr>
                      <w:pStyle w:val="P-Regular"/>
                      <w:rPr>
                        <w:del w:id="794" w:author="Srishti" w:date="2025-11-02T15:31:00Z" w16du:dateUtc="2025-11-02T10:01:00Z"/>
                        <w:noProof/>
                        <w:sz w:val="24"/>
                        <w:szCs w:val="24"/>
                      </w:rPr>
                      <w:pPrChange w:id="795" w:author="Srishti" w:date="2025-11-02T15:31:00Z" w16du:dateUtc="2025-11-02T10:01:00Z">
                        <w:pPr>
                          <w:pStyle w:val="Bibliography"/>
                        </w:pPr>
                      </w:pPrChange>
                    </w:pPr>
                    <w:del w:id="796" w:author="Srishti" w:date="2025-11-02T15:31:00Z" w16du:dateUtc="2025-11-02T10:01:00Z">
                      <w:r w:rsidDel="00167C14">
                        <w:rPr>
                          <w:noProof/>
                        </w:rPr>
                        <w:delText xml:space="preserve">[1] </w:delText>
                      </w:r>
                    </w:del>
                  </w:p>
                </w:tc>
                <w:tc>
                  <w:tcPr>
                    <w:tcW w:w="0" w:type="auto"/>
                    <w:hideMark/>
                  </w:tcPr>
                  <w:p w14:paraId="081CEC46" w14:textId="5167F958" w:rsidR="004905A9" w:rsidDel="00167C14" w:rsidRDefault="004905A9">
                    <w:pPr>
                      <w:pStyle w:val="P-Regular"/>
                      <w:rPr>
                        <w:del w:id="797" w:author="Srishti" w:date="2025-11-02T15:31:00Z" w16du:dateUtc="2025-11-02T10:01:00Z"/>
                        <w:noProof/>
                      </w:rPr>
                      <w:pPrChange w:id="798" w:author="Srishti" w:date="2025-11-02T15:31:00Z" w16du:dateUtc="2025-11-02T10:01:00Z">
                        <w:pPr>
                          <w:pStyle w:val="Bibliography"/>
                        </w:pPr>
                      </w:pPrChange>
                    </w:pPr>
                    <w:del w:id="799" w:author="Srishti" w:date="2025-11-02T15:31:00Z" w16du:dateUtc="2025-11-02T10:01:00Z">
                      <w:r w:rsidDel="00167C14">
                        <w:rPr>
                          <w:noProof/>
                        </w:rPr>
                        <w:delText xml:space="preserve">T. Wolf, L. Debut, V. Sanh, J. Chaumond, C. Delangue, A. Moi, P. Cistac, T. Rault, R. Louf, M. Funtowicz and J. Brew, "Transformers: State-of-the-Art Natural Language Processing," in </w:delText>
                      </w:r>
                      <w:r w:rsidDel="00167C14">
                        <w:rPr>
                          <w:i/>
                          <w:iCs/>
                          <w:noProof/>
                        </w:rPr>
                        <w:delText>Proceedings of the 2020 Conference on Empirical Methods in Natural Language Processing: System Demonstrations</w:delText>
                      </w:r>
                      <w:r w:rsidDel="00167C14">
                        <w:rPr>
                          <w:noProof/>
                        </w:rPr>
                        <w:delText xml:space="preserve">, 2020. </w:delText>
                      </w:r>
                    </w:del>
                  </w:p>
                </w:tc>
              </w:tr>
              <w:tr w:rsidR="004905A9" w:rsidDel="00167C14" w14:paraId="28D1871F" w14:textId="4CE1B819">
                <w:trPr>
                  <w:divId w:val="330376736"/>
                  <w:tblCellSpacing w:w="15" w:type="dxa"/>
                  <w:del w:id="800" w:author="Srishti" w:date="2025-11-02T15:31:00Z"/>
                </w:trPr>
                <w:tc>
                  <w:tcPr>
                    <w:tcW w:w="50" w:type="pct"/>
                    <w:hideMark/>
                  </w:tcPr>
                  <w:p w14:paraId="330EB68A" w14:textId="589BDC8D" w:rsidR="004905A9" w:rsidDel="00167C14" w:rsidRDefault="004905A9">
                    <w:pPr>
                      <w:pStyle w:val="P-Regular"/>
                      <w:rPr>
                        <w:del w:id="801" w:author="Srishti" w:date="2025-11-02T15:31:00Z" w16du:dateUtc="2025-11-02T10:01:00Z"/>
                        <w:noProof/>
                      </w:rPr>
                      <w:pPrChange w:id="802" w:author="Srishti" w:date="2025-11-02T15:31:00Z" w16du:dateUtc="2025-11-02T10:01:00Z">
                        <w:pPr>
                          <w:pStyle w:val="Bibliography"/>
                        </w:pPr>
                      </w:pPrChange>
                    </w:pPr>
                    <w:del w:id="803" w:author="Srishti" w:date="2025-11-02T15:31:00Z" w16du:dateUtc="2025-11-02T10:01:00Z">
                      <w:r w:rsidDel="00167C14">
                        <w:rPr>
                          <w:noProof/>
                        </w:rPr>
                        <w:delText xml:space="preserve">[2] </w:delText>
                      </w:r>
                    </w:del>
                  </w:p>
                </w:tc>
                <w:tc>
                  <w:tcPr>
                    <w:tcW w:w="0" w:type="auto"/>
                    <w:hideMark/>
                  </w:tcPr>
                  <w:p w14:paraId="567D87DA" w14:textId="4B8BCA6E" w:rsidR="004905A9" w:rsidDel="00167C14" w:rsidRDefault="004905A9">
                    <w:pPr>
                      <w:pStyle w:val="P-Regular"/>
                      <w:rPr>
                        <w:del w:id="804" w:author="Srishti" w:date="2025-11-02T15:31:00Z" w16du:dateUtc="2025-11-02T10:01:00Z"/>
                        <w:noProof/>
                      </w:rPr>
                      <w:pPrChange w:id="805" w:author="Srishti" w:date="2025-11-02T15:31:00Z" w16du:dateUtc="2025-11-02T10:01:00Z">
                        <w:pPr>
                          <w:pStyle w:val="Bibliography"/>
                        </w:pPr>
                      </w:pPrChange>
                    </w:pPr>
                    <w:del w:id="806" w:author="Srishti" w:date="2025-11-02T15:31:00Z" w16du:dateUtc="2025-11-02T10:01:00Z">
                      <w:r w:rsidDel="00167C14">
                        <w:rPr>
                          <w:noProof/>
                        </w:rPr>
                        <w:delText xml:space="preserve">T. B. e. a. Brown, Language models are few-shot learners, NeurIPS, 2020. </w:delText>
                      </w:r>
                    </w:del>
                  </w:p>
                </w:tc>
              </w:tr>
              <w:tr w:rsidR="004905A9" w:rsidDel="00167C14" w14:paraId="75BDCBA5" w14:textId="693CB56A">
                <w:trPr>
                  <w:divId w:val="330376736"/>
                  <w:tblCellSpacing w:w="15" w:type="dxa"/>
                  <w:del w:id="807" w:author="Srishti" w:date="2025-11-02T15:31:00Z"/>
                </w:trPr>
                <w:tc>
                  <w:tcPr>
                    <w:tcW w:w="50" w:type="pct"/>
                    <w:hideMark/>
                  </w:tcPr>
                  <w:p w14:paraId="09396A56" w14:textId="33CCDD65" w:rsidR="004905A9" w:rsidDel="00167C14" w:rsidRDefault="004905A9">
                    <w:pPr>
                      <w:pStyle w:val="P-Regular"/>
                      <w:rPr>
                        <w:del w:id="808" w:author="Srishti" w:date="2025-11-02T15:31:00Z" w16du:dateUtc="2025-11-02T10:01:00Z"/>
                        <w:noProof/>
                      </w:rPr>
                      <w:pPrChange w:id="809" w:author="Srishti" w:date="2025-11-02T15:31:00Z" w16du:dateUtc="2025-11-02T10:01:00Z">
                        <w:pPr>
                          <w:pStyle w:val="Bibliography"/>
                        </w:pPr>
                      </w:pPrChange>
                    </w:pPr>
                    <w:del w:id="810" w:author="Srishti" w:date="2025-11-02T15:31:00Z" w16du:dateUtc="2025-11-02T10:01:00Z">
                      <w:r w:rsidDel="00167C14">
                        <w:rPr>
                          <w:noProof/>
                        </w:rPr>
                        <w:delText xml:space="preserve">[3] </w:delText>
                      </w:r>
                    </w:del>
                  </w:p>
                </w:tc>
                <w:tc>
                  <w:tcPr>
                    <w:tcW w:w="0" w:type="auto"/>
                    <w:hideMark/>
                  </w:tcPr>
                  <w:p w14:paraId="7AB10FF3" w14:textId="68323589" w:rsidR="004905A9" w:rsidDel="00167C14" w:rsidRDefault="004905A9">
                    <w:pPr>
                      <w:pStyle w:val="P-Regular"/>
                      <w:rPr>
                        <w:del w:id="811" w:author="Srishti" w:date="2025-11-02T15:31:00Z" w16du:dateUtc="2025-11-02T10:01:00Z"/>
                        <w:noProof/>
                      </w:rPr>
                      <w:pPrChange w:id="812" w:author="Srishti" w:date="2025-11-02T15:31:00Z" w16du:dateUtc="2025-11-02T10:01:00Z">
                        <w:pPr>
                          <w:pStyle w:val="Bibliography"/>
                        </w:pPr>
                      </w:pPrChange>
                    </w:pPr>
                    <w:del w:id="813" w:author="Srishti" w:date="2025-11-02T15:31:00Z" w16du:dateUtc="2025-11-02T10:01:00Z">
                      <w:r w:rsidDel="00167C14">
                        <w:rPr>
                          <w:noProof/>
                        </w:rPr>
                        <w:delText xml:space="preserve">C. D. Manning, P. Raghavan and H. Schutze, Introduction to Information Retrieval, Cambridge University Press, 2008. </w:delText>
                      </w:r>
                    </w:del>
                  </w:p>
                </w:tc>
              </w:tr>
              <w:tr w:rsidR="004905A9" w:rsidDel="00167C14" w14:paraId="25A26082" w14:textId="7034A8F1">
                <w:trPr>
                  <w:divId w:val="330376736"/>
                  <w:tblCellSpacing w:w="15" w:type="dxa"/>
                  <w:del w:id="814" w:author="Srishti" w:date="2025-11-02T15:31:00Z"/>
                </w:trPr>
                <w:tc>
                  <w:tcPr>
                    <w:tcW w:w="50" w:type="pct"/>
                    <w:hideMark/>
                  </w:tcPr>
                  <w:p w14:paraId="0D3A6837" w14:textId="37EB37EA" w:rsidR="004905A9" w:rsidDel="00167C14" w:rsidRDefault="004905A9">
                    <w:pPr>
                      <w:pStyle w:val="P-Regular"/>
                      <w:rPr>
                        <w:del w:id="815" w:author="Srishti" w:date="2025-11-02T15:31:00Z" w16du:dateUtc="2025-11-02T10:01:00Z"/>
                        <w:noProof/>
                      </w:rPr>
                      <w:pPrChange w:id="816" w:author="Srishti" w:date="2025-11-02T15:31:00Z" w16du:dateUtc="2025-11-02T10:01:00Z">
                        <w:pPr>
                          <w:pStyle w:val="Bibliography"/>
                        </w:pPr>
                      </w:pPrChange>
                    </w:pPr>
                    <w:del w:id="817" w:author="Srishti" w:date="2025-11-02T15:31:00Z" w16du:dateUtc="2025-11-02T10:01:00Z">
                      <w:r w:rsidDel="00167C14">
                        <w:rPr>
                          <w:noProof/>
                        </w:rPr>
                        <w:delText xml:space="preserve">[4] </w:delText>
                      </w:r>
                    </w:del>
                  </w:p>
                </w:tc>
                <w:tc>
                  <w:tcPr>
                    <w:tcW w:w="0" w:type="auto"/>
                    <w:hideMark/>
                  </w:tcPr>
                  <w:p w14:paraId="14BCAF6B" w14:textId="3174FDAD" w:rsidR="004905A9" w:rsidDel="00167C14" w:rsidRDefault="004905A9">
                    <w:pPr>
                      <w:pStyle w:val="P-Regular"/>
                      <w:rPr>
                        <w:del w:id="818" w:author="Srishti" w:date="2025-11-02T15:31:00Z" w16du:dateUtc="2025-11-02T10:01:00Z"/>
                        <w:noProof/>
                      </w:rPr>
                      <w:pPrChange w:id="819" w:author="Srishti" w:date="2025-11-02T15:31:00Z" w16du:dateUtc="2025-11-02T10:01:00Z">
                        <w:pPr>
                          <w:pStyle w:val="Bibliography"/>
                        </w:pPr>
                      </w:pPrChange>
                    </w:pPr>
                    <w:del w:id="820" w:author="Srishti" w:date="2025-11-02T15:31:00Z" w16du:dateUtc="2025-11-02T10:01:00Z">
                      <w:r w:rsidDel="00167C14">
                        <w:rPr>
                          <w:noProof/>
                        </w:rPr>
                        <w:delText xml:space="preserve">J. Devlin, M.-W. Chang, K. Lee and K. Toutanova, BERT: Pre-training of deep bidirectional transformers for language understanding, NAACL-HLT, 2019. </w:delText>
                      </w:r>
                    </w:del>
                  </w:p>
                </w:tc>
              </w:tr>
              <w:tr w:rsidR="004905A9" w:rsidDel="00167C14" w14:paraId="65F50EC5" w14:textId="74F71BC3">
                <w:trPr>
                  <w:divId w:val="330376736"/>
                  <w:tblCellSpacing w:w="15" w:type="dxa"/>
                  <w:del w:id="821" w:author="Srishti" w:date="2025-11-02T15:31:00Z"/>
                </w:trPr>
                <w:tc>
                  <w:tcPr>
                    <w:tcW w:w="50" w:type="pct"/>
                    <w:hideMark/>
                  </w:tcPr>
                  <w:p w14:paraId="615D1D63" w14:textId="147633E8" w:rsidR="004905A9" w:rsidDel="00167C14" w:rsidRDefault="004905A9">
                    <w:pPr>
                      <w:pStyle w:val="P-Regular"/>
                      <w:rPr>
                        <w:del w:id="822" w:author="Srishti" w:date="2025-11-02T15:31:00Z" w16du:dateUtc="2025-11-02T10:01:00Z"/>
                        <w:noProof/>
                      </w:rPr>
                      <w:pPrChange w:id="823" w:author="Srishti" w:date="2025-11-02T15:31:00Z" w16du:dateUtc="2025-11-02T10:01:00Z">
                        <w:pPr>
                          <w:pStyle w:val="Bibliography"/>
                        </w:pPr>
                      </w:pPrChange>
                    </w:pPr>
                    <w:del w:id="824" w:author="Srishti" w:date="2025-11-02T15:31:00Z" w16du:dateUtc="2025-11-02T10:01:00Z">
                      <w:r w:rsidDel="00167C14">
                        <w:rPr>
                          <w:noProof/>
                        </w:rPr>
                        <w:delText xml:space="preserve">[5] </w:delText>
                      </w:r>
                    </w:del>
                  </w:p>
                </w:tc>
                <w:tc>
                  <w:tcPr>
                    <w:tcW w:w="0" w:type="auto"/>
                    <w:hideMark/>
                  </w:tcPr>
                  <w:p w14:paraId="4C3D47B7" w14:textId="30DBA288" w:rsidR="004905A9" w:rsidDel="00167C14" w:rsidRDefault="004905A9">
                    <w:pPr>
                      <w:pStyle w:val="P-Regular"/>
                      <w:rPr>
                        <w:del w:id="825" w:author="Srishti" w:date="2025-11-02T15:31:00Z" w16du:dateUtc="2025-11-02T10:01:00Z"/>
                        <w:noProof/>
                      </w:rPr>
                      <w:pPrChange w:id="826" w:author="Srishti" w:date="2025-11-02T15:31:00Z" w16du:dateUtc="2025-11-02T10:01:00Z">
                        <w:pPr>
                          <w:pStyle w:val="Bibliography"/>
                        </w:pPr>
                      </w:pPrChange>
                    </w:pPr>
                    <w:del w:id="827" w:author="Srishti" w:date="2025-11-02T15:31:00Z" w16du:dateUtc="2025-11-02T10:01:00Z">
                      <w:r w:rsidDel="00167C14">
                        <w:rPr>
                          <w:noProof/>
                        </w:rPr>
                        <w:delText xml:space="preserve">T. Mikolov, I. Sutskever, K. Chen, G. S. Corrado and J. Dean, "Distributed Representations of Words and Phrases and Their Compositionality," </w:delText>
                      </w:r>
                      <w:r w:rsidDel="00167C14">
                        <w:rPr>
                          <w:i/>
                          <w:iCs/>
                          <w:noProof/>
                        </w:rPr>
                        <w:delText xml:space="preserve">Advances in Neural Information Processing Systems, </w:delText>
                      </w:r>
                      <w:r w:rsidDel="00167C14">
                        <w:rPr>
                          <w:noProof/>
                        </w:rPr>
                        <w:delText xml:space="preserve">vol. 26, pp. 3111, 3119, 2013. </w:delText>
                      </w:r>
                    </w:del>
                  </w:p>
                </w:tc>
              </w:tr>
              <w:tr w:rsidR="004905A9" w:rsidDel="00167C14" w14:paraId="77F1FB4E" w14:textId="32FD63CB">
                <w:trPr>
                  <w:divId w:val="330376736"/>
                  <w:tblCellSpacing w:w="15" w:type="dxa"/>
                  <w:del w:id="828" w:author="Srishti" w:date="2025-11-02T15:31:00Z"/>
                </w:trPr>
                <w:tc>
                  <w:tcPr>
                    <w:tcW w:w="50" w:type="pct"/>
                    <w:hideMark/>
                  </w:tcPr>
                  <w:p w14:paraId="05448CDD" w14:textId="2572BAE7" w:rsidR="004905A9" w:rsidDel="00167C14" w:rsidRDefault="004905A9">
                    <w:pPr>
                      <w:pStyle w:val="P-Regular"/>
                      <w:rPr>
                        <w:del w:id="829" w:author="Srishti" w:date="2025-11-02T15:31:00Z" w16du:dateUtc="2025-11-02T10:01:00Z"/>
                        <w:noProof/>
                      </w:rPr>
                      <w:pPrChange w:id="830" w:author="Srishti" w:date="2025-11-02T15:31:00Z" w16du:dateUtc="2025-11-02T10:01:00Z">
                        <w:pPr>
                          <w:pStyle w:val="Bibliography"/>
                        </w:pPr>
                      </w:pPrChange>
                    </w:pPr>
                    <w:del w:id="831" w:author="Srishti" w:date="2025-11-02T15:31:00Z" w16du:dateUtc="2025-11-02T10:01:00Z">
                      <w:r w:rsidDel="00167C14">
                        <w:rPr>
                          <w:noProof/>
                        </w:rPr>
                        <w:delText xml:space="preserve">[6] </w:delText>
                      </w:r>
                    </w:del>
                  </w:p>
                </w:tc>
                <w:tc>
                  <w:tcPr>
                    <w:tcW w:w="0" w:type="auto"/>
                    <w:hideMark/>
                  </w:tcPr>
                  <w:p w14:paraId="31DC9FFA" w14:textId="71A07034" w:rsidR="004905A9" w:rsidDel="00167C14" w:rsidRDefault="004905A9">
                    <w:pPr>
                      <w:pStyle w:val="P-Regular"/>
                      <w:rPr>
                        <w:del w:id="832" w:author="Srishti" w:date="2025-11-02T15:31:00Z" w16du:dateUtc="2025-11-02T10:01:00Z"/>
                        <w:noProof/>
                      </w:rPr>
                      <w:pPrChange w:id="833" w:author="Srishti" w:date="2025-11-02T15:31:00Z" w16du:dateUtc="2025-11-02T10:01:00Z">
                        <w:pPr>
                          <w:pStyle w:val="Bibliography"/>
                        </w:pPr>
                      </w:pPrChange>
                    </w:pPr>
                    <w:del w:id="834" w:author="Srishti" w:date="2025-11-02T15:31:00Z" w16du:dateUtc="2025-11-02T10:01:00Z">
                      <w:r w:rsidDel="00167C14">
                        <w:rPr>
                          <w:noProof/>
                        </w:rPr>
                        <w:delText xml:space="preserve">C. Y. Liu and F. J. Och, "Automatic Evaluation of Machine Translation Quality Using Longest Common Subsequence and Skip-Bigram Statistics," in </w:delText>
                      </w:r>
                      <w:r w:rsidDel="00167C14">
                        <w:rPr>
                          <w:i/>
                          <w:iCs/>
                          <w:noProof/>
                        </w:rPr>
                        <w:delText>Proceedings of the 42nd Annual Meeting on Association for Computational Linguistics</w:delText>
                      </w:r>
                      <w:r w:rsidDel="00167C14">
                        <w:rPr>
                          <w:noProof/>
                        </w:rPr>
                        <w:delText xml:space="preserve">, 2019. </w:delText>
                      </w:r>
                    </w:del>
                  </w:p>
                </w:tc>
              </w:tr>
              <w:tr w:rsidR="004905A9" w:rsidDel="00167C14" w14:paraId="3DAFB3DF" w14:textId="06814253">
                <w:trPr>
                  <w:divId w:val="330376736"/>
                  <w:tblCellSpacing w:w="15" w:type="dxa"/>
                  <w:del w:id="835" w:author="Srishti" w:date="2025-11-02T15:31:00Z"/>
                </w:trPr>
                <w:tc>
                  <w:tcPr>
                    <w:tcW w:w="50" w:type="pct"/>
                    <w:hideMark/>
                  </w:tcPr>
                  <w:p w14:paraId="1942D61A" w14:textId="5A1846B8" w:rsidR="004905A9" w:rsidDel="00167C14" w:rsidRDefault="004905A9">
                    <w:pPr>
                      <w:pStyle w:val="P-Regular"/>
                      <w:rPr>
                        <w:del w:id="836" w:author="Srishti" w:date="2025-11-02T15:31:00Z" w16du:dateUtc="2025-11-02T10:01:00Z"/>
                        <w:noProof/>
                      </w:rPr>
                      <w:pPrChange w:id="837" w:author="Srishti" w:date="2025-11-02T15:31:00Z" w16du:dateUtc="2025-11-02T10:01:00Z">
                        <w:pPr>
                          <w:pStyle w:val="Bibliography"/>
                        </w:pPr>
                      </w:pPrChange>
                    </w:pPr>
                    <w:del w:id="838" w:author="Srishti" w:date="2025-11-02T15:31:00Z" w16du:dateUtc="2025-11-02T10:01:00Z">
                      <w:r w:rsidDel="00167C14">
                        <w:rPr>
                          <w:noProof/>
                        </w:rPr>
                        <w:delText xml:space="preserve">[7] </w:delText>
                      </w:r>
                    </w:del>
                  </w:p>
                </w:tc>
                <w:tc>
                  <w:tcPr>
                    <w:tcW w:w="0" w:type="auto"/>
                    <w:hideMark/>
                  </w:tcPr>
                  <w:p w14:paraId="341C532D" w14:textId="5F66D188" w:rsidR="004905A9" w:rsidDel="00167C14" w:rsidRDefault="004905A9">
                    <w:pPr>
                      <w:pStyle w:val="P-Regular"/>
                      <w:rPr>
                        <w:del w:id="839" w:author="Srishti" w:date="2025-11-02T15:31:00Z" w16du:dateUtc="2025-11-02T10:01:00Z"/>
                        <w:noProof/>
                      </w:rPr>
                      <w:pPrChange w:id="840" w:author="Srishti" w:date="2025-11-02T15:31:00Z" w16du:dateUtc="2025-11-02T10:01:00Z">
                        <w:pPr>
                          <w:pStyle w:val="Bibliography"/>
                        </w:pPr>
                      </w:pPrChange>
                    </w:pPr>
                    <w:del w:id="841" w:author="Srishti" w:date="2025-11-02T15:31:00Z" w16du:dateUtc="2025-11-02T10:01:00Z">
                      <w:r w:rsidDel="00167C14">
                        <w:rPr>
                          <w:noProof/>
                        </w:rPr>
                        <w:delText xml:space="preserve">D. Jurafsky and J. H. Martin, Speech and Language Processing, Third ed., 2021. </w:delText>
                      </w:r>
                    </w:del>
                  </w:p>
                </w:tc>
              </w:tr>
              <w:tr w:rsidR="004905A9" w:rsidDel="00167C14" w14:paraId="3A8628EC" w14:textId="6C0C4693">
                <w:trPr>
                  <w:divId w:val="330376736"/>
                  <w:tblCellSpacing w:w="15" w:type="dxa"/>
                  <w:del w:id="842" w:author="Srishti" w:date="2025-11-02T15:31:00Z"/>
                </w:trPr>
                <w:tc>
                  <w:tcPr>
                    <w:tcW w:w="50" w:type="pct"/>
                    <w:hideMark/>
                  </w:tcPr>
                  <w:p w14:paraId="189459A4" w14:textId="75AC9B49" w:rsidR="004905A9" w:rsidDel="00167C14" w:rsidRDefault="004905A9">
                    <w:pPr>
                      <w:pStyle w:val="P-Regular"/>
                      <w:rPr>
                        <w:del w:id="843" w:author="Srishti" w:date="2025-11-02T15:31:00Z" w16du:dateUtc="2025-11-02T10:01:00Z"/>
                        <w:noProof/>
                      </w:rPr>
                      <w:pPrChange w:id="844" w:author="Srishti" w:date="2025-11-02T15:31:00Z" w16du:dateUtc="2025-11-02T10:01:00Z">
                        <w:pPr>
                          <w:pStyle w:val="Bibliography"/>
                        </w:pPr>
                      </w:pPrChange>
                    </w:pPr>
                    <w:del w:id="845" w:author="Srishti" w:date="2025-11-02T15:31:00Z" w16du:dateUtc="2025-11-02T10:01:00Z">
                      <w:r w:rsidDel="00167C14">
                        <w:rPr>
                          <w:noProof/>
                        </w:rPr>
                        <w:delText xml:space="preserve">[8] </w:delText>
                      </w:r>
                    </w:del>
                  </w:p>
                </w:tc>
                <w:tc>
                  <w:tcPr>
                    <w:tcW w:w="0" w:type="auto"/>
                    <w:hideMark/>
                  </w:tcPr>
                  <w:p w14:paraId="0E3FA413" w14:textId="2C163C19" w:rsidR="004905A9" w:rsidDel="00167C14" w:rsidRDefault="004905A9">
                    <w:pPr>
                      <w:pStyle w:val="P-Regular"/>
                      <w:rPr>
                        <w:del w:id="846" w:author="Srishti" w:date="2025-11-02T15:31:00Z" w16du:dateUtc="2025-11-02T10:01:00Z"/>
                        <w:noProof/>
                      </w:rPr>
                      <w:pPrChange w:id="847" w:author="Srishti" w:date="2025-11-02T15:31:00Z" w16du:dateUtc="2025-11-02T10:01:00Z">
                        <w:pPr>
                          <w:pStyle w:val="Bibliography"/>
                        </w:pPr>
                      </w:pPrChange>
                    </w:pPr>
                    <w:del w:id="848" w:author="Srishti" w:date="2025-11-02T15:31:00Z" w16du:dateUtc="2025-11-02T10:01:00Z">
                      <w:r w:rsidDel="00167C14">
                        <w:rPr>
                          <w:noProof/>
                        </w:rPr>
                        <w:delText xml:space="preserve">B. Pang and L. Lee, "Opinion Mining and Sentiment Analysis," </w:delText>
                      </w:r>
                      <w:r w:rsidDel="00167C14">
                        <w:rPr>
                          <w:i/>
                          <w:iCs/>
                          <w:noProof/>
                        </w:rPr>
                        <w:delText xml:space="preserve">Foundations and Trends in Information Retrieval, </w:delText>
                      </w:r>
                      <w:r w:rsidDel="00167C14">
                        <w:rPr>
                          <w:noProof/>
                        </w:rPr>
                        <w:delText xml:space="preserve">vol. 2, pp. 1, 135, 2008. </w:delText>
                      </w:r>
                    </w:del>
                  </w:p>
                </w:tc>
              </w:tr>
              <w:tr w:rsidR="004905A9" w:rsidDel="00167C14" w14:paraId="78065C9B" w14:textId="45D752FA">
                <w:trPr>
                  <w:divId w:val="330376736"/>
                  <w:tblCellSpacing w:w="15" w:type="dxa"/>
                  <w:del w:id="849" w:author="Srishti" w:date="2025-11-02T15:31:00Z"/>
                </w:trPr>
                <w:tc>
                  <w:tcPr>
                    <w:tcW w:w="50" w:type="pct"/>
                    <w:hideMark/>
                  </w:tcPr>
                  <w:p w14:paraId="47DCAC2B" w14:textId="4679BCB7" w:rsidR="004905A9" w:rsidDel="00167C14" w:rsidRDefault="004905A9">
                    <w:pPr>
                      <w:pStyle w:val="P-Regular"/>
                      <w:rPr>
                        <w:del w:id="850" w:author="Srishti" w:date="2025-11-02T15:31:00Z" w16du:dateUtc="2025-11-02T10:01:00Z"/>
                        <w:noProof/>
                      </w:rPr>
                      <w:pPrChange w:id="851" w:author="Srishti" w:date="2025-11-02T15:31:00Z" w16du:dateUtc="2025-11-02T10:01:00Z">
                        <w:pPr>
                          <w:pStyle w:val="Bibliography"/>
                        </w:pPr>
                      </w:pPrChange>
                    </w:pPr>
                    <w:del w:id="852" w:author="Srishti" w:date="2025-11-02T15:31:00Z" w16du:dateUtc="2025-11-02T10:01:00Z">
                      <w:r w:rsidDel="00167C14">
                        <w:rPr>
                          <w:noProof/>
                        </w:rPr>
                        <w:delText xml:space="preserve">[9] </w:delText>
                      </w:r>
                    </w:del>
                  </w:p>
                </w:tc>
                <w:tc>
                  <w:tcPr>
                    <w:tcW w:w="0" w:type="auto"/>
                    <w:hideMark/>
                  </w:tcPr>
                  <w:p w14:paraId="77C5BD91" w14:textId="051305EF" w:rsidR="004905A9" w:rsidDel="00167C14" w:rsidRDefault="004905A9">
                    <w:pPr>
                      <w:pStyle w:val="P-Regular"/>
                      <w:rPr>
                        <w:del w:id="853" w:author="Srishti" w:date="2025-11-02T15:31:00Z" w16du:dateUtc="2025-11-02T10:01:00Z"/>
                        <w:noProof/>
                      </w:rPr>
                      <w:pPrChange w:id="854" w:author="Srishti" w:date="2025-11-02T15:31:00Z" w16du:dateUtc="2025-11-02T10:01:00Z">
                        <w:pPr>
                          <w:pStyle w:val="Bibliography"/>
                        </w:pPr>
                      </w:pPrChange>
                    </w:pPr>
                    <w:del w:id="855" w:author="Srishti" w:date="2025-11-02T15:31:00Z" w16du:dateUtc="2025-11-02T10:01:00Z">
                      <w:r w:rsidDel="00167C14">
                        <w:rPr>
                          <w:noProof/>
                        </w:rPr>
                        <w:delText xml:space="preserve">S. Chopra, M. Auli and A. M. Rush, "Abstractive Sentence Summarization with Attentive Recurrent Neural Networks," in </w:delText>
                      </w:r>
                      <w:r w:rsidDel="00167C14">
                        <w:rPr>
                          <w:i/>
                          <w:iCs/>
                          <w:noProof/>
                        </w:rPr>
                        <w:delText>Proceedings of the 2016 Conference of the North American Chapter of the Association for Computational Linguistics: Human Language Technologies</w:delText>
                      </w:r>
                      <w:r w:rsidDel="00167C14">
                        <w:rPr>
                          <w:noProof/>
                        </w:rPr>
                        <w:delText xml:space="preserve">, 2016. </w:delText>
                      </w:r>
                    </w:del>
                  </w:p>
                </w:tc>
              </w:tr>
              <w:tr w:rsidR="004905A9" w:rsidDel="00167C14" w14:paraId="276D46FB" w14:textId="6B5B7EF0">
                <w:trPr>
                  <w:divId w:val="330376736"/>
                  <w:tblCellSpacing w:w="15" w:type="dxa"/>
                  <w:del w:id="856" w:author="Srishti" w:date="2025-11-02T15:31:00Z"/>
                </w:trPr>
                <w:tc>
                  <w:tcPr>
                    <w:tcW w:w="50" w:type="pct"/>
                    <w:hideMark/>
                  </w:tcPr>
                  <w:p w14:paraId="271BAD1B" w14:textId="70CC8CB8" w:rsidR="004905A9" w:rsidDel="00167C14" w:rsidRDefault="004905A9">
                    <w:pPr>
                      <w:pStyle w:val="P-Regular"/>
                      <w:rPr>
                        <w:del w:id="857" w:author="Srishti" w:date="2025-11-02T15:31:00Z" w16du:dateUtc="2025-11-02T10:01:00Z"/>
                        <w:noProof/>
                      </w:rPr>
                      <w:pPrChange w:id="858" w:author="Srishti" w:date="2025-11-02T15:31:00Z" w16du:dateUtc="2025-11-02T10:01:00Z">
                        <w:pPr>
                          <w:pStyle w:val="Bibliography"/>
                        </w:pPr>
                      </w:pPrChange>
                    </w:pPr>
                    <w:del w:id="859" w:author="Srishti" w:date="2025-11-02T15:31:00Z" w16du:dateUtc="2025-11-02T10:01:00Z">
                      <w:r w:rsidDel="00167C14">
                        <w:rPr>
                          <w:noProof/>
                        </w:rPr>
                        <w:delText xml:space="preserve">[10] </w:delText>
                      </w:r>
                    </w:del>
                  </w:p>
                </w:tc>
                <w:tc>
                  <w:tcPr>
                    <w:tcW w:w="0" w:type="auto"/>
                    <w:hideMark/>
                  </w:tcPr>
                  <w:p w14:paraId="6BCCB5F4" w14:textId="2D889226" w:rsidR="004905A9" w:rsidDel="00167C14" w:rsidRDefault="004905A9">
                    <w:pPr>
                      <w:pStyle w:val="P-Regular"/>
                      <w:rPr>
                        <w:del w:id="860" w:author="Srishti" w:date="2025-11-02T15:31:00Z" w16du:dateUtc="2025-11-02T10:01:00Z"/>
                        <w:noProof/>
                      </w:rPr>
                      <w:pPrChange w:id="861" w:author="Srishti" w:date="2025-11-02T15:31:00Z" w16du:dateUtc="2025-11-02T10:01:00Z">
                        <w:pPr>
                          <w:pStyle w:val="Bibliography"/>
                        </w:pPr>
                      </w:pPrChange>
                    </w:pPr>
                    <w:del w:id="862" w:author="Srishti" w:date="2025-11-02T15:31:00Z" w16du:dateUtc="2025-11-02T10:01:00Z">
                      <w:r w:rsidDel="00167C14">
                        <w:rPr>
                          <w:noProof/>
                        </w:rPr>
                        <w:delText xml:space="preserve">B. Shickel, P. J. Tighe, A. Bihorac and P. Rashidi, "Deep EHR: A Survey of Recent Advances in Deep Learning Techniques for Electronic Health Record (EHR) Analysis," </w:delText>
                      </w:r>
                      <w:r w:rsidDel="00167C14">
                        <w:rPr>
                          <w:i/>
                          <w:iCs/>
                          <w:noProof/>
                        </w:rPr>
                        <w:delText xml:space="preserve">IEEE Journal of Biomedical and Health Informatics, </w:delText>
                      </w:r>
                      <w:r w:rsidDel="00167C14">
                        <w:rPr>
                          <w:noProof/>
                        </w:rPr>
                        <w:delText xml:space="preserve">vol. 22, pp. 1589, 1604, 2018. </w:delText>
                      </w:r>
                    </w:del>
                  </w:p>
                </w:tc>
              </w:tr>
              <w:tr w:rsidR="004905A9" w:rsidDel="00167C14" w14:paraId="169BFB34" w14:textId="7073CA4F">
                <w:trPr>
                  <w:divId w:val="330376736"/>
                  <w:tblCellSpacing w:w="15" w:type="dxa"/>
                  <w:del w:id="863" w:author="Srishti" w:date="2025-11-02T15:31:00Z"/>
                </w:trPr>
                <w:tc>
                  <w:tcPr>
                    <w:tcW w:w="50" w:type="pct"/>
                    <w:hideMark/>
                  </w:tcPr>
                  <w:p w14:paraId="2648D00B" w14:textId="17FB87A2" w:rsidR="004905A9" w:rsidDel="00167C14" w:rsidRDefault="004905A9">
                    <w:pPr>
                      <w:pStyle w:val="P-Regular"/>
                      <w:rPr>
                        <w:del w:id="864" w:author="Srishti" w:date="2025-11-02T15:31:00Z" w16du:dateUtc="2025-11-02T10:01:00Z"/>
                        <w:noProof/>
                      </w:rPr>
                      <w:pPrChange w:id="865" w:author="Srishti" w:date="2025-11-02T15:31:00Z" w16du:dateUtc="2025-11-02T10:01:00Z">
                        <w:pPr>
                          <w:pStyle w:val="Bibliography"/>
                        </w:pPr>
                      </w:pPrChange>
                    </w:pPr>
                    <w:del w:id="866" w:author="Srishti" w:date="2025-11-02T15:31:00Z" w16du:dateUtc="2025-11-02T10:01:00Z">
                      <w:r w:rsidDel="00167C14">
                        <w:rPr>
                          <w:noProof/>
                        </w:rPr>
                        <w:delText xml:space="preserve">[11] </w:delText>
                      </w:r>
                    </w:del>
                  </w:p>
                </w:tc>
                <w:tc>
                  <w:tcPr>
                    <w:tcW w:w="0" w:type="auto"/>
                    <w:hideMark/>
                  </w:tcPr>
                  <w:p w14:paraId="52620D10" w14:textId="34565E7E" w:rsidR="004905A9" w:rsidDel="00167C14" w:rsidRDefault="004905A9">
                    <w:pPr>
                      <w:pStyle w:val="P-Regular"/>
                      <w:rPr>
                        <w:del w:id="867" w:author="Srishti" w:date="2025-11-02T15:31:00Z" w16du:dateUtc="2025-11-02T10:01:00Z"/>
                        <w:noProof/>
                      </w:rPr>
                      <w:pPrChange w:id="868" w:author="Srishti" w:date="2025-11-02T15:31:00Z" w16du:dateUtc="2025-11-02T10:01:00Z">
                        <w:pPr>
                          <w:pStyle w:val="Bibliography"/>
                        </w:pPr>
                      </w:pPrChange>
                    </w:pPr>
                    <w:del w:id="869" w:author="Srishti" w:date="2025-11-02T15:31:00Z" w16du:dateUtc="2025-11-02T10:01:00Z">
                      <w:r w:rsidDel="00167C14">
                        <w:rPr>
                          <w:noProof/>
                        </w:rPr>
                        <w:delText xml:space="preserve">I. Loshchilov and F. Hutter, "SGDR: Stochastic Gradient Descent with Warm Restarts," 2016. </w:delText>
                      </w:r>
                    </w:del>
                  </w:p>
                </w:tc>
              </w:tr>
              <w:tr w:rsidR="004905A9" w:rsidDel="00167C14" w14:paraId="574335D4" w14:textId="61EC521B">
                <w:trPr>
                  <w:divId w:val="330376736"/>
                  <w:tblCellSpacing w:w="15" w:type="dxa"/>
                  <w:del w:id="870" w:author="Srishti" w:date="2025-11-02T15:31:00Z"/>
                </w:trPr>
                <w:tc>
                  <w:tcPr>
                    <w:tcW w:w="50" w:type="pct"/>
                    <w:hideMark/>
                  </w:tcPr>
                  <w:p w14:paraId="7900ABF1" w14:textId="1BF9F639" w:rsidR="004905A9" w:rsidDel="00167C14" w:rsidRDefault="004905A9">
                    <w:pPr>
                      <w:pStyle w:val="P-Regular"/>
                      <w:rPr>
                        <w:del w:id="871" w:author="Srishti" w:date="2025-11-02T15:31:00Z" w16du:dateUtc="2025-11-02T10:01:00Z"/>
                        <w:noProof/>
                      </w:rPr>
                      <w:pPrChange w:id="872" w:author="Srishti" w:date="2025-11-02T15:31:00Z" w16du:dateUtc="2025-11-02T10:01:00Z">
                        <w:pPr>
                          <w:pStyle w:val="Bibliography"/>
                        </w:pPr>
                      </w:pPrChange>
                    </w:pPr>
                    <w:del w:id="873" w:author="Srishti" w:date="2025-11-02T15:31:00Z" w16du:dateUtc="2025-11-02T10:01:00Z">
                      <w:r w:rsidDel="00167C14">
                        <w:rPr>
                          <w:noProof/>
                        </w:rPr>
                        <w:delText xml:space="preserve">[12] </w:delText>
                      </w:r>
                    </w:del>
                  </w:p>
                </w:tc>
                <w:tc>
                  <w:tcPr>
                    <w:tcW w:w="0" w:type="auto"/>
                    <w:hideMark/>
                  </w:tcPr>
                  <w:p w14:paraId="29D12347" w14:textId="217007EA" w:rsidR="004905A9" w:rsidDel="00167C14" w:rsidRDefault="004905A9">
                    <w:pPr>
                      <w:pStyle w:val="P-Regular"/>
                      <w:rPr>
                        <w:del w:id="874" w:author="Srishti" w:date="2025-11-02T15:31:00Z" w16du:dateUtc="2025-11-02T10:01:00Z"/>
                        <w:noProof/>
                      </w:rPr>
                      <w:pPrChange w:id="875" w:author="Srishti" w:date="2025-11-02T15:31:00Z" w16du:dateUtc="2025-11-02T10:01:00Z">
                        <w:pPr>
                          <w:pStyle w:val="Bibliography"/>
                        </w:pPr>
                      </w:pPrChange>
                    </w:pPr>
                    <w:del w:id="876" w:author="Srishti" w:date="2025-11-02T15:31:00Z" w16du:dateUtc="2025-11-02T10:01:00Z">
                      <w:r w:rsidDel="00167C14">
                        <w:rPr>
                          <w:noProof/>
                        </w:rPr>
                        <w:delText xml:space="preserve">D. P. Kingma and J. L. Ba, "Adam: A Method for Stochastic Optimization," in </w:delText>
                      </w:r>
                      <w:r w:rsidDel="00167C14">
                        <w:rPr>
                          <w:i/>
                          <w:iCs/>
                          <w:noProof/>
                        </w:rPr>
                        <w:delText>Proceedings of the 3rd International Conference on Learning Representations (ICLR)</w:delText>
                      </w:r>
                      <w:r w:rsidDel="00167C14">
                        <w:rPr>
                          <w:noProof/>
                        </w:rPr>
                        <w:delText xml:space="preserve">, 2015. </w:delText>
                      </w:r>
                    </w:del>
                  </w:p>
                </w:tc>
              </w:tr>
              <w:tr w:rsidR="004905A9" w:rsidDel="00167C14" w14:paraId="39E6D602" w14:textId="2F4AEB2A">
                <w:trPr>
                  <w:divId w:val="330376736"/>
                  <w:tblCellSpacing w:w="15" w:type="dxa"/>
                  <w:del w:id="877" w:author="Srishti" w:date="2025-11-02T15:31:00Z"/>
                </w:trPr>
                <w:tc>
                  <w:tcPr>
                    <w:tcW w:w="50" w:type="pct"/>
                    <w:hideMark/>
                  </w:tcPr>
                  <w:p w14:paraId="4874FA74" w14:textId="7C31FB67" w:rsidR="004905A9" w:rsidDel="00167C14" w:rsidRDefault="004905A9">
                    <w:pPr>
                      <w:pStyle w:val="P-Regular"/>
                      <w:rPr>
                        <w:del w:id="878" w:author="Srishti" w:date="2025-11-02T15:31:00Z" w16du:dateUtc="2025-11-02T10:01:00Z"/>
                        <w:noProof/>
                      </w:rPr>
                      <w:pPrChange w:id="879" w:author="Srishti" w:date="2025-11-02T15:31:00Z" w16du:dateUtc="2025-11-02T10:01:00Z">
                        <w:pPr>
                          <w:pStyle w:val="Bibliography"/>
                        </w:pPr>
                      </w:pPrChange>
                    </w:pPr>
                    <w:del w:id="880" w:author="Srishti" w:date="2025-11-02T15:31:00Z" w16du:dateUtc="2025-11-02T10:01:00Z">
                      <w:r w:rsidDel="00167C14">
                        <w:rPr>
                          <w:noProof/>
                        </w:rPr>
                        <w:delText xml:space="preserve">[13] </w:delText>
                      </w:r>
                    </w:del>
                  </w:p>
                </w:tc>
                <w:tc>
                  <w:tcPr>
                    <w:tcW w:w="0" w:type="auto"/>
                    <w:hideMark/>
                  </w:tcPr>
                  <w:p w14:paraId="4AB91852" w14:textId="1A043AA7" w:rsidR="004905A9" w:rsidDel="00167C14" w:rsidRDefault="004905A9">
                    <w:pPr>
                      <w:pStyle w:val="P-Regular"/>
                      <w:rPr>
                        <w:del w:id="881" w:author="Srishti" w:date="2025-11-02T15:31:00Z" w16du:dateUtc="2025-11-02T10:01:00Z"/>
                        <w:noProof/>
                      </w:rPr>
                      <w:pPrChange w:id="882" w:author="Srishti" w:date="2025-11-02T15:31:00Z" w16du:dateUtc="2025-11-02T10:01:00Z">
                        <w:pPr>
                          <w:pStyle w:val="Bibliography"/>
                        </w:pPr>
                      </w:pPrChange>
                    </w:pPr>
                    <w:del w:id="883" w:author="Srishti" w:date="2025-11-02T15:31:00Z" w16du:dateUtc="2025-11-02T10:01:00Z">
                      <w:r w:rsidDel="00167C14">
                        <w:rPr>
                          <w:noProof/>
                        </w:rPr>
                        <w:delText xml:space="preserve">D. Merkel, "Docker: Lightweight Linux Containers for Consistent Development and Deployment," </w:delText>
                      </w:r>
                      <w:r w:rsidDel="00167C14">
                        <w:rPr>
                          <w:i/>
                          <w:iCs/>
                          <w:noProof/>
                        </w:rPr>
                        <w:delText xml:space="preserve">Linux Journal, </w:delText>
                      </w:r>
                      <w:r w:rsidDel="00167C14">
                        <w:rPr>
                          <w:noProof/>
                        </w:rPr>
                        <w:delText xml:space="preserve">vol. 2014, 2014. </w:delText>
                      </w:r>
                    </w:del>
                  </w:p>
                </w:tc>
              </w:tr>
              <w:tr w:rsidR="004905A9" w:rsidDel="00167C14" w14:paraId="6D9CCE89" w14:textId="32EBFD9B">
                <w:trPr>
                  <w:divId w:val="330376736"/>
                  <w:tblCellSpacing w:w="15" w:type="dxa"/>
                  <w:del w:id="884" w:author="Srishti" w:date="2025-11-02T15:31:00Z"/>
                </w:trPr>
                <w:tc>
                  <w:tcPr>
                    <w:tcW w:w="50" w:type="pct"/>
                    <w:hideMark/>
                  </w:tcPr>
                  <w:p w14:paraId="67ACEADC" w14:textId="0EC065AA" w:rsidR="004905A9" w:rsidDel="00167C14" w:rsidRDefault="004905A9">
                    <w:pPr>
                      <w:pStyle w:val="P-Regular"/>
                      <w:rPr>
                        <w:del w:id="885" w:author="Srishti" w:date="2025-11-02T15:31:00Z" w16du:dateUtc="2025-11-02T10:01:00Z"/>
                        <w:noProof/>
                      </w:rPr>
                      <w:pPrChange w:id="886" w:author="Srishti" w:date="2025-11-02T15:31:00Z" w16du:dateUtc="2025-11-02T10:01:00Z">
                        <w:pPr>
                          <w:pStyle w:val="Bibliography"/>
                        </w:pPr>
                      </w:pPrChange>
                    </w:pPr>
                    <w:del w:id="887" w:author="Srishti" w:date="2025-11-02T15:31:00Z" w16du:dateUtc="2025-11-02T10:01:00Z">
                      <w:r w:rsidDel="00167C14">
                        <w:rPr>
                          <w:noProof/>
                        </w:rPr>
                        <w:delText xml:space="preserve">[14] </w:delText>
                      </w:r>
                    </w:del>
                  </w:p>
                </w:tc>
                <w:tc>
                  <w:tcPr>
                    <w:tcW w:w="0" w:type="auto"/>
                    <w:hideMark/>
                  </w:tcPr>
                  <w:p w14:paraId="6FBAD57B" w14:textId="26C6C7CE" w:rsidR="004905A9" w:rsidDel="00167C14" w:rsidRDefault="004905A9">
                    <w:pPr>
                      <w:pStyle w:val="P-Regular"/>
                      <w:rPr>
                        <w:del w:id="888" w:author="Srishti" w:date="2025-11-02T15:31:00Z" w16du:dateUtc="2025-11-02T10:01:00Z"/>
                        <w:noProof/>
                      </w:rPr>
                      <w:pPrChange w:id="889" w:author="Srishti" w:date="2025-11-02T15:31:00Z" w16du:dateUtc="2025-11-02T10:01:00Z">
                        <w:pPr>
                          <w:pStyle w:val="Bibliography"/>
                        </w:pPr>
                      </w:pPrChange>
                    </w:pPr>
                    <w:del w:id="890" w:author="Srishti" w:date="2025-11-02T15:31:00Z" w16du:dateUtc="2025-11-02T10:01:00Z">
                      <w:r w:rsidDel="00167C14">
                        <w:rPr>
                          <w:noProof/>
                        </w:rPr>
                        <w:delText xml:space="preserve">D. Chandra, A. Gupta and S. Sharma, "Load Balancing Techniques for Web Applications," </w:delText>
                      </w:r>
                      <w:r w:rsidDel="00167C14">
                        <w:rPr>
                          <w:i/>
                          <w:iCs/>
                          <w:noProof/>
                        </w:rPr>
                        <w:delText xml:space="preserve">Journal of Network and Computer Applications, </w:delText>
                      </w:r>
                      <w:r w:rsidDel="00167C14">
                        <w:rPr>
                          <w:noProof/>
                        </w:rPr>
                        <w:delText xml:space="preserve">vol. 146, p. 102445, 2020. </w:delText>
                      </w:r>
                    </w:del>
                  </w:p>
                </w:tc>
              </w:tr>
              <w:tr w:rsidR="004905A9" w:rsidDel="00167C14" w14:paraId="2BAB4926" w14:textId="27F926D4">
                <w:trPr>
                  <w:divId w:val="330376736"/>
                  <w:tblCellSpacing w:w="15" w:type="dxa"/>
                  <w:del w:id="891" w:author="Srishti" w:date="2025-11-02T15:31:00Z"/>
                </w:trPr>
                <w:tc>
                  <w:tcPr>
                    <w:tcW w:w="50" w:type="pct"/>
                    <w:hideMark/>
                  </w:tcPr>
                  <w:p w14:paraId="33AC4B8A" w14:textId="4AA5A790" w:rsidR="004905A9" w:rsidDel="00167C14" w:rsidRDefault="004905A9">
                    <w:pPr>
                      <w:pStyle w:val="P-Regular"/>
                      <w:rPr>
                        <w:del w:id="892" w:author="Srishti" w:date="2025-11-02T15:31:00Z" w16du:dateUtc="2025-11-02T10:01:00Z"/>
                        <w:noProof/>
                      </w:rPr>
                      <w:pPrChange w:id="893" w:author="Srishti" w:date="2025-11-02T15:31:00Z" w16du:dateUtc="2025-11-02T10:01:00Z">
                        <w:pPr>
                          <w:pStyle w:val="Bibliography"/>
                        </w:pPr>
                      </w:pPrChange>
                    </w:pPr>
                    <w:del w:id="894" w:author="Srishti" w:date="2025-11-02T15:31:00Z" w16du:dateUtc="2025-11-02T10:01:00Z">
                      <w:r w:rsidDel="00167C14">
                        <w:rPr>
                          <w:noProof/>
                        </w:rPr>
                        <w:delText xml:space="preserve">[15] </w:delText>
                      </w:r>
                    </w:del>
                  </w:p>
                </w:tc>
                <w:tc>
                  <w:tcPr>
                    <w:tcW w:w="0" w:type="auto"/>
                    <w:hideMark/>
                  </w:tcPr>
                  <w:p w14:paraId="73DACB04" w14:textId="3B2C27A1" w:rsidR="004905A9" w:rsidDel="00167C14" w:rsidRDefault="004905A9">
                    <w:pPr>
                      <w:pStyle w:val="P-Regular"/>
                      <w:rPr>
                        <w:del w:id="895" w:author="Srishti" w:date="2025-11-02T15:31:00Z" w16du:dateUtc="2025-11-02T10:01:00Z"/>
                        <w:noProof/>
                      </w:rPr>
                      <w:pPrChange w:id="896" w:author="Srishti" w:date="2025-11-02T15:31:00Z" w16du:dateUtc="2025-11-02T10:01:00Z">
                        <w:pPr>
                          <w:pStyle w:val="Bibliography"/>
                        </w:pPr>
                      </w:pPrChange>
                    </w:pPr>
                    <w:del w:id="897" w:author="Srishti" w:date="2025-11-02T15:31:00Z" w16du:dateUtc="2025-11-02T10:01:00Z">
                      <w:r w:rsidDel="00167C14">
                        <w:rPr>
                          <w:noProof/>
                        </w:rPr>
                        <w:delText xml:space="preserve">K. Tzoumas, P. Boncz and A. Zeller, "Real-Time Monitoring of Large-Scale Systems with Prometheus," </w:delText>
                      </w:r>
                      <w:r w:rsidDel="00167C14">
                        <w:rPr>
                          <w:i/>
                          <w:iCs/>
                          <w:noProof/>
                        </w:rPr>
                        <w:delText xml:space="preserve">Journal of Systems and Software, </w:delText>
                      </w:r>
                      <w:r w:rsidDel="00167C14">
                        <w:rPr>
                          <w:noProof/>
                        </w:rPr>
                        <w:delText xml:space="preserve">vol. 134, p. 145. 158, 2017. </w:delText>
                      </w:r>
                    </w:del>
                  </w:p>
                </w:tc>
              </w:tr>
              <w:tr w:rsidR="004905A9" w:rsidDel="00167C14" w14:paraId="558C5CE8" w14:textId="31826DE6">
                <w:trPr>
                  <w:divId w:val="330376736"/>
                  <w:tblCellSpacing w:w="15" w:type="dxa"/>
                  <w:del w:id="898" w:author="Srishti" w:date="2025-11-02T15:31:00Z"/>
                </w:trPr>
                <w:tc>
                  <w:tcPr>
                    <w:tcW w:w="50" w:type="pct"/>
                    <w:hideMark/>
                  </w:tcPr>
                  <w:p w14:paraId="6521F179" w14:textId="442E25A4" w:rsidR="004905A9" w:rsidDel="00167C14" w:rsidRDefault="004905A9">
                    <w:pPr>
                      <w:pStyle w:val="P-Regular"/>
                      <w:rPr>
                        <w:del w:id="899" w:author="Srishti" w:date="2025-11-02T15:31:00Z" w16du:dateUtc="2025-11-02T10:01:00Z"/>
                        <w:noProof/>
                      </w:rPr>
                      <w:pPrChange w:id="900" w:author="Srishti" w:date="2025-11-02T15:31:00Z" w16du:dateUtc="2025-11-02T10:01:00Z">
                        <w:pPr>
                          <w:pStyle w:val="Bibliography"/>
                        </w:pPr>
                      </w:pPrChange>
                    </w:pPr>
                    <w:del w:id="901" w:author="Srishti" w:date="2025-11-02T15:31:00Z" w16du:dateUtc="2025-11-02T10:01:00Z">
                      <w:r w:rsidDel="00167C14">
                        <w:rPr>
                          <w:noProof/>
                        </w:rPr>
                        <w:delText xml:space="preserve">[16] </w:delText>
                      </w:r>
                    </w:del>
                  </w:p>
                </w:tc>
                <w:tc>
                  <w:tcPr>
                    <w:tcW w:w="0" w:type="auto"/>
                    <w:hideMark/>
                  </w:tcPr>
                  <w:p w14:paraId="62399169" w14:textId="39D167A8" w:rsidR="004905A9" w:rsidDel="00167C14" w:rsidRDefault="004905A9">
                    <w:pPr>
                      <w:pStyle w:val="P-Regular"/>
                      <w:rPr>
                        <w:del w:id="902" w:author="Srishti" w:date="2025-11-02T15:31:00Z" w16du:dateUtc="2025-11-02T10:01:00Z"/>
                        <w:noProof/>
                      </w:rPr>
                      <w:pPrChange w:id="903" w:author="Srishti" w:date="2025-11-02T15:31:00Z" w16du:dateUtc="2025-11-02T10:01:00Z">
                        <w:pPr>
                          <w:pStyle w:val="Bibliography"/>
                        </w:pPr>
                      </w:pPrChange>
                    </w:pPr>
                    <w:del w:id="904" w:author="Srishti" w:date="2025-11-02T15:31:00Z" w16du:dateUtc="2025-11-02T10:01:00Z">
                      <w:r w:rsidDel="00167C14">
                        <w:rPr>
                          <w:noProof/>
                        </w:rPr>
                        <w:delText xml:space="preserve">I. Chalkidis, M. Fergadiotis, P. Malakasiotis and I. Androutsopoulos, "LEGAL-BERT: Pretrained Transformers for Legal Text Mining," 2020. </w:delText>
                      </w:r>
                    </w:del>
                  </w:p>
                </w:tc>
              </w:tr>
              <w:tr w:rsidR="004905A9" w:rsidDel="00167C14" w14:paraId="1117D0AF" w14:textId="4A54D8FA">
                <w:trPr>
                  <w:divId w:val="330376736"/>
                  <w:tblCellSpacing w:w="15" w:type="dxa"/>
                  <w:del w:id="905" w:author="Srishti" w:date="2025-11-02T15:31:00Z"/>
                </w:trPr>
                <w:tc>
                  <w:tcPr>
                    <w:tcW w:w="50" w:type="pct"/>
                    <w:hideMark/>
                  </w:tcPr>
                  <w:p w14:paraId="04D5227A" w14:textId="7F1EABC1" w:rsidR="004905A9" w:rsidDel="00167C14" w:rsidRDefault="004905A9">
                    <w:pPr>
                      <w:pStyle w:val="P-Regular"/>
                      <w:rPr>
                        <w:del w:id="906" w:author="Srishti" w:date="2025-11-02T15:31:00Z" w16du:dateUtc="2025-11-02T10:01:00Z"/>
                        <w:noProof/>
                      </w:rPr>
                      <w:pPrChange w:id="907" w:author="Srishti" w:date="2025-11-02T15:31:00Z" w16du:dateUtc="2025-11-02T10:01:00Z">
                        <w:pPr>
                          <w:pStyle w:val="Bibliography"/>
                        </w:pPr>
                      </w:pPrChange>
                    </w:pPr>
                    <w:del w:id="908" w:author="Srishti" w:date="2025-11-02T15:31:00Z" w16du:dateUtc="2025-11-02T10:01:00Z">
                      <w:r w:rsidDel="00167C14">
                        <w:rPr>
                          <w:noProof/>
                        </w:rPr>
                        <w:delText xml:space="preserve">[17] </w:delText>
                      </w:r>
                    </w:del>
                  </w:p>
                </w:tc>
                <w:tc>
                  <w:tcPr>
                    <w:tcW w:w="0" w:type="auto"/>
                    <w:hideMark/>
                  </w:tcPr>
                  <w:p w14:paraId="7F984EE6" w14:textId="4DEAF8BA" w:rsidR="004905A9" w:rsidDel="00167C14" w:rsidRDefault="004905A9">
                    <w:pPr>
                      <w:pStyle w:val="P-Regular"/>
                      <w:rPr>
                        <w:del w:id="909" w:author="Srishti" w:date="2025-11-02T15:31:00Z" w16du:dateUtc="2025-11-02T10:01:00Z"/>
                        <w:noProof/>
                      </w:rPr>
                      <w:pPrChange w:id="910" w:author="Srishti" w:date="2025-11-02T15:31:00Z" w16du:dateUtc="2025-11-02T10:01:00Z">
                        <w:pPr>
                          <w:pStyle w:val="Bibliography"/>
                        </w:pPr>
                      </w:pPrChange>
                    </w:pPr>
                    <w:del w:id="911" w:author="Srishti" w:date="2025-11-02T15:31:00Z" w16du:dateUtc="2025-11-02T10:01:00Z">
                      <w:r w:rsidDel="00167C14">
                        <w:rPr>
                          <w:noProof/>
                        </w:rPr>
                        <w:delText xml:space="preserve">A. Rodriguez, A. Tovar and S. Riva, "Performance Testing with Apache JMeter," </w:delText>
                      </w:r>
                      <w:r w:rsidDel="00167C14">
                        <w:rPr>
                          <w:i/>
                          <w:iCs/>
                          <w:noProof/>
                        </w:rPr>
                        <w:delText xml:space="preserve">ITNOW, </w:delText>
                      </w:r>
                      <w:r w:rsidDel="00167C14">
                        <w:rPr>
                          <w:noProof/>
                        </w:rPr>
                        <w:delText xml:space="preserve">vol. 57, pp. 26, 27, 2015. </w:delText>
                      </w:r>
                    </w:del>
                  </w:p>
                </w:tc>
              </w:tr>
              <w:tr w:rsidR="004905A9" w:rsidDel="00167C14" w14:paraId="5076DC14" w14:textId="066154C4">
                <w:trPr>
                  <w:divId w:val="330376736"/>
                  <w:tblCellSpacing w:w="15" w:type="dxa"/>
                  <w:del w:id="912" w:author="Srishti" w:date="2025-11-02T15:31:00Z"/>
                </w:trPr>
                <w:tc>
                  <w:tcPr>
                    <w:tcW w:w="50" w:type="pct"/>
                    <w:hideMark/>
                  </w:tcPr>
                  <w:p w14:paraId="59AD7841" w14:textId="1D264446" w:rsidR="004905A9" w:rsidDel="00167C14" w:rsidRDefault="004905A9">
                    <w:pPr>
                      <w:pStyle w:val="P-Regular"/>
                      <w:rPr>
                        <w:del w:id="913" w:author="Srishti" w:date="2025-11-02T15:31:00Z" w16du:dateUtc="2025-11-02T10:01:00Z"/>
                        <w:noProof/>
                      </w:rPr>
                      <w:pPrChange w:id="914" w:author="Srishti" w:date="2025-11-02T15:31:00Z" w16du:dateUtc="2025-11-02T10:01:00Z">
                        <w:pPr>
                          <w:pStyle w:val="Bibliography"/>
                        </w:pPr>
                      </w:pPrChange>
                    </w:pPr>
                    <w:del w:id="915" w:author="Srishti" w:date="2025-11-02T15:31:00Z" w16du:dateUtc="2025-11-02T10:01:00Z">
                      <w:r w:rsidDel="00167C14">
                        <w:rPr>
                          <w:noProof/>
                        </w:rPr>
                        <w:delText xml:space="preserve">[18] </w:delText>
                      </w:r>
                    </w:del>
                  </w:p>
                </w:tc>
                <w:tc>
                  <w:tcPr>
                    <w:tcW w:w="0" w:type="auto"/>
                    <w:hideMark/>
                  </w:tcPr>
                  <w:p w14:paraId="6EEB35AB" w14:textId="46E97CB0" w:rsidR="004905A9" w:rsidDel="00167C14" w:rsidRDefault="004905A9">
                    <w:pPr>
                      <w:pStyle w:val="P-Regular"/>
                      <w:rPr>
                        <w:del w:id="916" w:author="Srishti" w:date="2025-11-02T15:31:00Z" w16du:dateUtc="2025-11-02T10:01:00Z"/>
                        <w:noProof/>
                      </w:rPr>
                      <w:pPrChange w:id="917" w:author="Srishti" w:date="2025-11-02T15:31:00Z" w16du:dateUtc="2025-11-02T10:01:00Z">
                        <w:pPr>
                          <w:pStyle w:val="Bibliography"/>
                        </w:pPr>
                      </w:pPrChange>
                    </w:pPr>
                    <w:del w:id="918" w:author="Srishti" w:date="2025-11-02T15:31:00Z" w16du:dateUtc="2025-11-02T10:01:00Z">
                      <w:r w:rsidDel="00167C14">
                        <w:rPr>
                          <w:noProof/>
                        </w:rPr>
                        <w:delText xml:space="preserve">I. Sutskever, O. Vinyals and Q. V. Le, "Sequence to Sequence Learning with Neural Networks," 2013. </w:delText>
                      </w:r>
                    </w:del>
                  </w:p>
                </w:tc>
              </w:tr>
              <w:tr w:rsidR="004905A9" w:rsidDel="00167C14" w14:paraId="6B59F5EA" w14:textId="38CDF786">
                <w:trPr>
                  <w:divId w:val="330376736"/>
                  <w:tblCellSpacing w:w="15" w:type="dxa"/>
                  <w:del w:id="919" w:author="Srishti" w:date="2025-11-02T15:31:00Z"/>
                </w:trPr>
                <w:tc>
                  <w:tcPr>
                    <w:tcW w:w="50" w:type="pct"/>
                    <w:hideMark/>
                  </w:tcPr>
                  <w:p w14:paraId="7AE5C7F3" w14:textId="4233FB41" w:rsidR="004905A9" w:rsidDel="00167C14" w:rsidRDefault="004905A9">
                    <w:pPr>
                      <w:pStyle w:val="P-Regular"/>
                      <w:rPr>
                        <w:del w:id="920" w:author="Srishti" w:date="2025-11-02T15:31:00Z" w16du:dateUtc="2025-11-02T10:01:00Z"/>
                        <w:noProof/>
                      </w:rPr>
                      <w:pPrChange w:id="921" w:author="Srishti" w:date="2025-11-02T15:31:00Z" w16du:dateUtc="2025-11-02T10:01:00Z">
                        <w:pPr>
                          <w:pStyle w:val="Bibliography"/>
                        </w:pPr>
                      </w:pPrChange>
                    </w:pPr>
                    <w:del w:id="922" w:author="Srishti" w:date="2025-11-02T15:31:00Z" w16du:dateUtc="2025-11-02T10:01:00Z">
                      <w:r w:rsidDel="00167C14">
                        <w:rPr>
                          <w:noProof/>
                        </w:rPr>
                        <w:delText xml:space="preserve">[19] </w:delText>
                      </w:r>
                    </w:del>
                  </w:p>
                </w:tc>
                <w:tc>
                  <w:tcPr>
                    <w:tcW w:w="0" w:type="auto"/>
                    <w:hideMark/>
                  </w:tcPr>
                  <w:p w14:paraId="5C34A991" w14:textId="6AD998F6" w:rsidR="004905A9" w:rsidDel="00167C14" w:rsidRDefault="004905A9">
                    <w:pPr>
                      <w:pStyle w:val="P-Regular"/>
                      <w:rPr>
                        <w:del w:id="923" w:author="Srishti" w:date="2025-11-02T15:31:00Z" w16du:dateUtc="2025-11-02T10:01:00Z"/>
                        <w:noProof/>
                      </w:rPr>
                      <w:pPrChange w:id="924" w:author="Srishti" w:date="2025-11-02T15:31:00Z" w16du:dateUtc="2025-11-02T10:01:00Z">
                        <w:pPr>
                          <w:pStyle w:val="Bibliography"/>
                        </w:pPr>
                      </w:pPrChange>
                    </w:pPr>
                    <w:del w:id="925" w:author="Srishti" w:date="2025-11-02T15:31:00Z" w16du:dateUtc="2025-11-02T10:01:00Z">
                      <w:r w:rsidDel="00167C14">
                        <w:rPr>
                          <w:noProof/>
                        </w:rPr>
                        <w:delText>M. Noyan, "Open-Source Text Generation &amp; LLM Ecosystem at Hugging Face," 17 July 2023. [Online]. Available: https://huggingface.co/blog/os-llms.</w:delText>
                      </w:r>
                    </w:del>
                  </w:p>
                </w:tc>
              </w:tr>
              <w:tr w:rsidR="004905A9" w:rsidDel="00167C14" w14:paraId="7360F142" w14:textId="2C4C066D">
                <w:trPr>
                  <w:divId w:val="330376736"/>
                  <w:tblCellSpacing w:w="15" w:type="dxa"/>
                  <w:del w:id="926" w:author="Srishti" w:date="2025-11-02T15:31:00Z"/>
                </w:trPr>
                <w:tc>
                  <w:tcPr>
                    <w:tcW w:w="50" w:type="pct"/>
                    <w:hideMark/>
                  </w:tcPr>
                  <w:p w14:paraId="753C14D4" w14:textId="4B382817" w:rsidR="004905A9" w:rsidDel="00167C14" w:rsidRDefault="004905A9">
                    <w:pPr>
                      <w:pStyle w:val="P-Regular"/>
                      <w:rPr>
                        <w:del w:id="927" w:author="Srishti" w:date="2025-11-02T15:31:00Z" w16du:dateUtc="2025-11-02T10:01:00Z"/>
                        <w:noProof/>
                      </w:rPr>
                      <w:pPrChange w:id="928" w:author="Srishti" w:date="2025-11-02T15:31:00Z" w16du:dateUtc="2025-11-02T10:01:00Z">
                        <w:pPr>
                          <w:pStyle w:val="Bibliography"/>
                        </w:pPr>
                      </w:pPrChange>
                    </w:pPr>
                    <w:del w:id="929" w:author="Srishti" w:date="2025-11-02T15:31:00Z" w16du:dateUtc="2025-11-02T10:01:00Z">
                      <w:r w:rsidDel="00167C14">
                        <w:rPr>
                          <w:noProof/>
                        </w:rPr>
                        <w:delText xml:space="preserve">[20] </w:delText>
                      </w:r>
                    </w:del>
                  </w:p>
                </w:tc>
                <w:tc>
                  <w:tcPr>
                    <w:tcW w:w="0" w:type="auto"/>
                    <w:hideMark/>
                  </w:tcPr>
                  <w:p w14:paraId="1CF80EEA" w14:textId="3B28EE55" w:rsidR="004905A9" w:rsidDel="00167C14" w:rsidRDefault="004905A9">
                    <w:pPr>
                      <w:pStyle w:val="P-Regular"/>
                      <w:rPr>
                        <w:del w:id="930" w:author="Srishti" w:date="2025-11-02T15:31:00Z" w16du:dateUtc="2025-11-02T10:01:00Z"/>
                        <w:noProof/>
                      </w:rPr>
                      <w:pPrChange w:id="931" w:author="Srishti" w:date="2025-11-02T15:31:00Z" w16du:dateUtc="2025-11-02T10:01:00Z">
                        <w:pPr>
                          <w:pStyle w:val="Bibliography"/>
                        </w:pPr>
                      </w:pPrChange>
                    </w:pPr>
                    <w:del w:id="932" w:author="Srishti" w:date="2025-11-02T15:31:00Z" w16du:dateUtc="2025-11-02T10:01:00Z">
                      <w:r w:rsidDel="00167C14">
                        <w:rPr>
                          <w:noProof/>
                        </w:rPr>
                        <w:delText xml:space="preserve">A. Radford, J. Wu, R. Child, D. Luan, D. Amodei and I. Sutskever, "Language models are unsupervised multitask learners," 2019. [Online]. </w:delText>
                      </w:r>
                    </w:del>
                  </w:p>
                </w:tc>
              </w:tr>
              <w:tr w:rsidR="004905A9" w:rsidDel="00167C14" w14:paraId="109B5D68" w14:textId="42E35119">
                <w:trPr>
                  <w:divId w:val="330376736"/>
                  <w:tblCellSpacing w:w="15" w:type="dxa"/>
                  <w:del w:id="933" w:author="Srishti" w:date="2025-11-02T15:31:00Z"/>
                </w:trPr>
                <w:tc>
                  <w:tcPr>
                    <w:tcW w:w="50" w:type="pct"/>
                    <w:hideMark/>
                  </w:tcPr>
                  <w:p w14:paraId="69147167" w14:textId="291BA287" w:rsidR="004905A9" w:rsidDel="00167C14" w:rsidRDefault="004905A9">
                    <w:pPr>
                      <w:pStyle w:val="P-Regular"/>
                      <w:rPr>
                        <w:del w:id="934" w:author="Srishti" w:date="2025-11-02T15:31:00Z" w16du:dateUtc="2025-11-02T10:01:00Z"/>
                        <w:noProof/>
                      </w:rPr>
                      <w:pPrChange w:id="935" w:author="Srishti" w:date="2025-11-02T15:31:00Z" w16du:dateUtc="2025-11-02T10:01:00Z">
                        <w:pPr>
                          <w:pStyle w:val="Bibliography"/>
                        </w:pPr>
                      </w:pPrChange>
                    </w:pPr>
                    <w:del w:id="936" w:author="Srishti" w:date="2025-11-02T15:31:00Z" w16du:dateUtc="2025-11-02T10:01:00Z">
                      <w:r w:rsidDel="00167C14">
                        <w:rPr>
                          <w:noProof/>
                        </w:rPr>
                        <w:delText xml:space="preserve">[21] </w:delText>
                      </w:r>
                    </w:del>
                  </w:p>
                </w:tc>
                <w:tc>
                  <w:tcPr>
                    <w:tcW w:w="0" w:type="auto"/>
                    <w:hideMark/>
                  </w:tcPr>
                  <w:p w14:paraId="504F6325" w14:textId="69C4EDCA" w:rsidR="004905A9" w:rsidDel="00167C14" w:rsidRDefault="004905A9">
                    <w:pPr>
                      <w:pStyle w:val="P-Regular"/>
                      <w:rPr>
                        <w:del w:id="937" w:author="Srishti" w:date="2025-11-02T15:31:00Z" w16du:dateUtc="2025-11-02T10:01:00Z"/>
                        <w:noProof/>
                      </w:rPr>
                      <w:pPrChange w:id="938" w:author="Srishti" w:date="2025-11-02T15:31:00Z" w16du:dateUtc="2025-11-02T10:01:00Z">
                        <w:pPr>
                          <w:pStyle w:val="Bibliography"/>
                        </w:pPr>
                      </w:pPrChange>
                    </w:pPr>
                    <w:del w:id="939" w:author="Srishti" w:date="2025-11-02T15:31:00Z" w16du:dateUtc="2025-11-02T10:01:00Z">
                      <w:r w:rsidDel="00167C14">
                        <w:rPr>
                          <w:noProof/>
                        </w:rPr>
                        <w:delText xml:space="preserve">I. Goodfellow, Y. Bengio and A. Courville, Deep Learning, MIT Press, 2016. </w:delText>
                      </w:r>
                    </w:del>
                  </w:p>
                </w:tc>
              </w:tr>
              <w:tr w:rsidR="004905A9" w:rsidDel="00167C14" w14:paraId="2A1EFC0D" w14:textId="79080D70">
                <w:trPr>
                  <w:divId w:val="330376736"/>
                  <w:tblCellSpacing w:w="15" w:type="dxa"/>
                  <w:del w:id="940" w:author="Srishti" w:date="2025-11-02T15:31:00Z"/>
                </w:trPr>
                <w:tc>
                  <w:tcPr>
                    <w:tcW w:w="50" w:type="pct"/>
                    <w:hideMark/>
                  </w:tcPr>
                  <w:p w14:paraId="335B25E4" w14:textId="2D961A54" w:rsidR="004905A9" w:rsidDel="00167C14" w:rsidRDefault="004905A9">
                    <w:pPr>
                      <w:pStyle w:val="P-Regular"/>
                      <w:rPr>
                        <w:del w:id="941" w:author="Srishti" w:date="2025-11-02T15:31:00Z" w16du:dateUtc="2025-11-02T10:01:00Z"/>
                        <w:noProof/>
                      </w:rPr>
                      <w:pPrChange w:id="942" w:author="Srishti" w:date="2025-11-02T15:31:00Z" w16du:dateUtc="2025-11-02T10:01:00Z">
                        <w:pPr>
                          <w:pStyle w:val="Bibliography"/>
                        </w:pPr>
                      </w:pPrChange>
                    </w:pPr>
                    <w:del w:id="943" w:author="Srishti" w:date="2025-11-02T15:31:00Z" w16du:dateUtc="2025-11-02T10:01:00Z">
                      <w:r w:rsidDel="00167C14">
                        <w:rPr>
                          <w:noProof/>
                        </w:rPr>
                        <w:delText xml:space="preserve">[22] </w:delText>
                      </w:r>
                    </w:del>
                  </w:p>
                </w:tc>
                <w:tc>
                  <w:tcPr>
                    <w:tcW w:w="0" w:type="auto"/>
                    <w:hideMark/>
                  </w:tcPr>
                  <w:p w14:paraId="4AC95DC4" w14:textId="123AE8F7" w:rsidR="004905A9" w:rsidDel="00167C14" w:rsidRDefault="004905A9">
                    <w:pPr>
                      <w:pStyle w:val="P-Regular"/>
                      <w:rPr>
                        <w:del w:id="944" w:author="Srishti" w:date="2025-11-02T15:31:00Z" w16du:dateUtc="2025-11-02T10:01:00Z"/>
                        <w:noProof/>
                      </w:rPr>
                      <w:pPrChange w:id="945" w:author="Srishti" w:date="2025-11-02T15:31:00Z" w16du:dateUtc="2025-11-02T10:01:00Z">
                        <w:pPr>
                          <w:pStyle w:val="Bibliography"/>
                        </w:pPr>
                      </w:pPrChange>
                    </w:pPr>
                    <w:del w:id="946" w:author="Srishti" w:date="2025-11-02T15:31:00Z" w16du:dateUtc="2025-11-02T10:01:00Z">
                      <w:r w:rsidDel="00167C14">
                        <w:rPr>
                          <w:noProof/>
                        </w:rPr>
                        <w:delText xml:space="preserve">L. R. Rabiner, "A Tutorial on Hidden Markov Models and Selected Applications in Speech Recognition," in </w:delText>
                      </w:r>
                      <w:r w:rsidDel="00167C14">
                        <w:rPr>
                          <w:i/>
                          <w:iCs/>
                          <w:noProof/>
                        </w:rPr>
                        <w:delText>Proceedings of the IEEE</w:delText>
                      </w:r>
                      <w:r w:rsidDel="00167C14">
                        <w:rPr>
                          <w:noProof/>
                        </w:rPr>
                        <w:delText xml:space="preserve">, 1989. </w:delText>
                      </w:r>
                    </w:del>
                  </w:p>
                </w:tc>
              </w:tr>
              <w:tr w:rsidR="004905A9" w:rsidDel="00167C14" w14:paraId="0D98CD99" w14:textId="0C7BCF39">
                <w:trPr>
                  <w:divId w:val="330376736"/>
                  <w:tblCellSpacing w:w="15" w:type="dxa"/>
                  <w:del w:id="947" w:author="Srishti" w:date="2025-11-02T15:31:00Z"/>
                </w:trPr>
                <w:tc>
                  <w:tcPr>
                    <w:tcW w:w="50" w:type="pct"/>
                    <w:hideMark/>
                  </w:tcPr>
                  <w:p w14:paraId="01B83C05" w14:textId="0E53A5B7" w:rsidR="004905A9" w:rsidDel="00167C14" w:rsidRDefault="004905A9">
                    <w:pPr>
                      <w:pStyle w:val="P-Regular"/>
                      <w:rPr>
                        <w:del w:id="948" w:author="Srishti" w:date="2025-11-02T15:31:00Z" w16du:dateUtc="2025-11-02T10:01:00Z"/>
                        <w:noProof/>
                      </w:rPr>
                      <w:pPrChange w:id="949" w:author="Srishti" w:date="2025-11-02T15:31:00Z" w16du:dateUtc="2025-11-02T10:01:00Z">
                        <w:pPr>
                          <w:pStyle w:val="Bibliography"/>
                        </w:pPr>
                      </w:pPrChange>
                    </w:pPr>
                    <w:del w:id="950" w:author="Srishti" w:date="2025-11-02T15:31:00Z" w16du:dateUtc="2025-11-02T10:01:00Z">
                      <w:r w:rsidDel="00167C14">
                        <w:rPr>
                          <w:noProof/>
                        </w:rPr>
                        <w:delText xml:space="preserve">[23] </w:delText>
                      </w:r>
                    </w:del>
                  </w:p>
                </w:tc>
                <w:tc>
                  <w:tcPr>
                    <w:tcW w:w="0" w:type="auto"/>
                    <w:hideMark/>
                  </w:tcPr>
                  <w:p w14:paraId="13E32F43" w14:textId="28E5A1C5" w:rsidR="004905A9" w:rsidDel="00167C14" w:rsidRDefault="004905A9">
                    <w:pPr>
                      <w:pStyle w:val="P-Regular"/>
                      <w:rPr>
                        <w:del w:id="951" w:author="Srishti" w:date="2025-11-02T15:31:00Z" w16du:dateUtc="2025-11-02T10:01:00Z"/>
                        <w:noProof/>
                      </w:rPr>
                      <w:pPrChange w:id="952" w:author="Srishti" w:date="2025-11-02T15:31:00Z" w16du:dateUtc="2025-11-02T10:01:00Z">
                        <w:pPr>
                          <w:pStyle w:val="Bibliography"/>
                        </w:pPr>
                      </w:pPrChange>
                    </w:pPr>
                    <w:del w:id="953" w:author="Srishti" w:date="2025-11-02T15:31:00Z" w16du:dateUtc="2025-11-02T10:01:00Z">
                      <w:r w:rsidDel="00167C14">
                        <w:rPr>
                          <w:noProof/>
                        </w:rPr>
                        <w:delText xml:space="preserve">L. N. Smith, "Cyclical Learning Rates for Training Neural Networks," in </w:delText>
                      </w:r>
                      <w:r w:rsidDel="00167C14">
                        <w:rPr>
                          <w:i/>
                          <w:iCs/>
                          <w:noProof/>
                        </w:rPr>
                        <w:delText>2017 IEEE Winter Conference on Applications of Computer Vision (WACV)</w:delText>
                      </w:r>
                      <w:r w:rsidDel="00167C14">
                        <w:rPr>
                          <w:noProof/>
                        </w:rPr>
                        <w:delText xml:space="preserve">, 2017. </w:delText>
                      </w:r>
                    </w:del>
                  </w:p>
                </w:tc>
              </w:tr>
              <w:tr w:rsidR="004905A9" w:rsidDel="00167C14" w14:paraId="162F1B66" w14:textId="5A567778">
                <w:trPr>
                  <w:divId w:val="330376736"/>
                  <w:tblCellSpacing w:w="15" w:type="dxa"/>
                  <w:del w:id="954" w:author="Srishti" w:date="2025-11-02T15:31:00Z"/>
                </w:trPr>
                <w:tc>
                  <w:tcPr>
                    <w:tcW w:w="50" w:type="pct"/>
                    <w:hideMark/>
                  </w:tcPr>
                  <w:p w14:paraId="3A14302A" w14:textId="3DFC95C6" w:rsidR="004905A9" w:rsidDel="00167C14" w:rsidRDefault="004905A9">
                    <w:pPr>
                      <w:pStyle w:val="P-Regular"/>
                      <w:rPr>
                        <w:del w:id="955" w:author="Srishti" w:date="2025-11-02T15:31:00Z" w16du:dateUtc="2025-11-02T10:01:00Z"/>
                        <w:noProof/>
                      </w:rPr>
                      <w:pPrChange w:id="956" w:author="Srishti" w:date="2025-11-02T15:31:00Z" w16du:dateUtc="2025-11-02T10:01:00Z">
                        <w:pPr>
                          <w:pStyle w:val="Bibliography"/>
                        </w:pPr>
                      </w:pPrChange>
                    </w:pPr>
                    <w:del w:id="957" w:author="Srishti" w:date="2025-11-02T15:31:00Z" w16du:dateUtc="2025-11-02T10:01:00Z">
                      <w:r w:rsidDel="00167C14">
                        <w:rPr>
                          <w:noProof/>
                        </w:rPr>
                        <w:delText xml:space="preserve">[24] </w:delText>
                      </w:r>
                    </w:del>
                  </w:p>
                </w:tc>
                <w:tc>
                  <w:tcPr>
                    <w:tcW w:w="0" w:type="auto"/>
                    <w:hideMark/>
                  </w:tcPr>
                  <w:p w14:paraId="33887CF9" w14:textId="4AC3F338" w:rsidR="004905A9" w:rsidDel="00167C14" w:rsidRDefault="004905A9">
                    <w:pPr>
                      <w:pStyle w:val="P-Regular"/>
                      <w:rPr>
                        <w:del w:id="958" w:author="Srishti" w:date="2025-11-02T15:31:00Z" w16du:dateUtc="2025-11-02T10:01:00Z"/>
                        <w:noProof/>
                      </w:rPr>
                      <w:pPrChange w:id="959" w:author="Srishti" w:date="2025-11-02T15:31:00Z" w16du:dateUtc="2025-11-02T10:01:00Z">
                        <w:pPr>
                          <w:pStyle w:val="Bibliography"/>
                        </w:pPr>
                      </w:pPrChange>
                    </w:pPr>
                    <w:del w:id="960" w:author="Srishti" w:date="2025-11-02T15:31:00Z" w16du:dateUtc="2025-11-02T10:01:00Z">
                      <w:r w:rsidDel="00167C14">
                        <w:rPr>
                          <w:noProof/>
                        </w:rPr>
                        <w:delText xml:space="preserve">A. Vaswani, N. Shazeer, N. Parmar, J. Uszkoreit, L. Jones, A. N. Gomez, L. Kaiser and I. Polosukhin, "Attention is all you need," </w:delText>
                      </w:r>
                      <w:r w:rsidDel="00167C14">
                        <w:rPr>
                          <w:i/>
                          <w:iCs/>
                          <w:noProof/>
                        </w:rPr>
                        <w:delText xml:space="preserve">Advances in neural information processing systems, </w:delText>
                      </w:r>
                      <w:r w:rsidDel="00167C14">
                        <w:rPr>
                          <w:noProof/>
                        </w:rPr>
                        <w:delText xml:space="preserve">2017. </w:delText>
                      </w:r>
                    </w:del>
                  </w:p>
                </w:tc>
              </w:tr>
            </w:tbl>
            <w:p w14:paraId="283AE1B6" w14:textId="4232256A" w:rsidR="004905A9" w:rsidDel="00167C14" w:rsidRDefault="004905A9">
              <w:pPr>
                <w:pStyle w:val="P-Regular"/>
                <w:divId w:val="330376736"/>
                <w:rPr>
                  <w:del w:id="961" w:author="Srishti" w:date="2025-11-02T15:31:00Z" w16du:dateUtc="2025-11-02T10:01:00Z"/>
                  <w:rFonts w:eastAsia="Times New Roman"/>
                  <w:noProof/>
                </w:rPr>
                <w:pPrChange w:id="962" w:author="Srishti" w:date="2025-11-02T15:31:00Z" w16du:dateUtc="2025-11-02T10:01:00Z">
                  <w:pPr>
                    <w:divId w:val="330376736"/>
                  </w:pPr>
                </w:pPrChange>
              </w:pPr>
            </w:p>
            <w:p w14:paraId="1B1EEB55" w14:textId="7569792D" w:rsidR="00A74192" w:rsidDel="00167C14" w:rsidRDefault="00A74192" w:rsidP="00167C14">
              <w:pPr>
                <w:pStyle w:val="NormalBPBHEB"/>
                <w:rPr>
                  <w:del w:id="963" w:author="Srishti" w:date="2025-11-02T15:31:00Z" w16du:dateUtc="2025-11-02T10:01:00Z"/>
                  <w:b/>
                  <w:bCs/>
                  <w:noProof/>
                </w:rPr>
              </w:pPr>
              <w:del w:id="964" w:author="Srishti" w:date="2025-11-02T15:31:00Z" w16du:dateUtc="2025-11-02T10:01:00Z">
                <w:r w:rsidDel="00167C14">
                  <w:rPr>
                    <w:b/>
                    <w:bCs/>
                    <w:noProof/>
                  </w:rPr>
                  <w:fldChar w:fldCharType="end"/>
                </w:r>
              </w:del>
            </w:p>
            <w:customXmlDelRangeStart w:id="965" w:author="Srishti" w:date="2025-11-02T15:31:00Z"/>
          </w:sdtContent>
        </w:sdt>
        <w:customXmlDelRangeEnd w:id="965"/>
        <w:customXmlDelRangeStart w:id="966" w:author="Srishti" w:date="2025-11-02T15:31:00Z"/>
      </w:sdtContent>
    </w:sdt>
    <w:customXmlDelRangeEnd w:id="966"/>
    <w:p w14:paraId="791FEB9D" w14:textId="77777777" w:rsidR="00A74192" w:rsidRDefault="00A74192" w:rsidP="00167C14">
      <w:pPr>
        <w:pStyle w:val="NormalBPBHEB"/>
        <w:rPr>
          <w:ins w:id="967" w:author="Srishti" w:date="2025-11-02T15:31:00Z" w16du:dateUtc="2025-11-02T10:01:00Z"/>
        </w:rPr>
      </w:pPr>
    </w:p>
    <w:p w14:paraId="3CA78AA8" w14:textId="22498BA5" w:rsidR="00167C14" w:rsidRDefault="00167C14">
      <w:pPr>
        <w:pStyle w:val="Heading1BPBHEB"/>
        <w:rPr>
          <w:ins w:id="968" w:author="Srishti" w:date="2025-11-02T15:31:00Z" w16du:dateUtc="2025-11-02T10:01:00Z"/>
        </w:rPr>
        <w:pPrChange w:id="969" w:author="Srishti" w:date="2025-11-02T15:31:00Z" w16du:dateUtc="2025-11-02T10:01:00Z">
          <w:pPr>
            <w:pStyle w:val="NormalBPBHEB"/>
          </w:pPr>
        </w:pPrChange>
      </w:pPr>
      <w:ins w:id="970" w:author="Srishti" w:date="2025-11-02T15:31:00Z" w16du:dateUtc="2025-11-02T10:01:00Z">
        <w:r>
          <w:t>References</w:t>
        </w:r>
      </w:ins>
    </w:p>
    <w:p w14:paraId="027F2E0B" w14:textId="5977066E" w:rsidR="00167C14" w:rsidRDefault="00167C14">
      <w:pPr>
        <w:pStyle w:val="NormalBPBHEB"/>
        <w:numPr>
          <w:ilvl w:val="0"/>
          <w:numId w:val="36"/>
        </w:numPr>
        <w:rPr>
          <w:ins w:id="971" w:author="Srishti" w:date="2025-11-02T15:31:00Z" w16du:dateUtc="2025-11-02T10:01:00Z"/>
        </w:rPr>
        <w:pPrChange w:id="972" w:author="Srishti" w:date="2025-11-02T15:32:00Z" w16du:dateUtc="2025-11-02T10:02:00Z">
          <w:pPr>
            <w:pStyle w:val="NormalBPBHEB"/>
          </w:pPr>
        </w:pPrChange>
      </w:pPr>
      <w:ins w:id="973" w:author="Srishti" w:date="2025-11-02T15:31:00Z" w16du:dateUtc="2025-11-02T10:01:00Z">
        <w:r>
          <w:t xml:space="preserve">T. Wolf, L. Debut, V. Sanh, J. Chaumond, C. Delangue, A. Moi, P. Cistac, T. Rault, R. Louf, M. Funtowicz and J. Brew, "Transformers: State-of-the-Art Natural Language </w:t>
        </w:r>
        <w:r>
          <w:lastRenderedPageBreak/>
          <w:t xml:space="preserve">Processing," in Proceedings of the 2020 Conference on Empirical Methods in Natural Language Processing: System Demonstrations, 2020. </w:t>
        </w:r>
      </w:ins>
    </w:p>
    <w:p w14:paraId="64161BC2" w14:textId="1370CFA2" w:rsidR="00167C14" w:rsidRDefault="00167C14">
      <w:pPr>
        <w:pStyle w:val="NormalBPBHEB"/>
        <w:numPr>
          <w:ilvl w:val="0"/>
          <w:numId w:val="36"/>
        </w:numPr>
        <w:rPr>
          <w:ins w:id="974" w:author="Srishti" w:date="2025-11-02T15:31:00Z" w16du:dateUtc="2025-11-02T10:01:00Z"/>
        </w:rPr>
        <w:pPrChange w:id="975" w:author="Srishti" w:date="2025-11-02T15:32:00Z" w16du:dateUtc="2025-11-02T10:02:00Z">
          <w:pPr>
            <w:pStyle w:val="NormalBPBHEB"/>
          </w:pPr>
        </w:pPrChange>
      </w:pPr>
      <w:ins w:id="976" w:author="Srishti" w:date="2025-11-02T15:31:00Z" w16du:dateUtc="2025-11-02T10:01:00Z">
        <w:r>
          <w:t xml:space="preserve">T. B. e. a. Brown, Language models are few-shot learners, NeurIPS, 2020. </w:t>
        </w:r>
      </w:ins>
    </w:p>
    <w:p w14:paraId="3F33D16C" w14:textId="015FB0A3" w:rsidR="00167C14" w:rsidRDefault="00167C14">
      <w:pPr>
        <w:pStyle w:val="NormalBPBHEB"/>
        <w:numPr>
          <w:ilvl w:val="0"/>
          <w:numId w:val="36"/>
        </w:numPr>
        <w:rPr>
          <w:ins w:id="977" w:author="Srishti" w:date="2025-11-02T15:31:00Z" w16du:dateUtc="2025-11-02T10:01:00Z"/>
        </w:rPr>
        <w:pPrChange w:id="978" w:author="Srishti" w:date="2025-11-02T15:32:00Z" w16du:dateUtc="2025-11-02T10:02:00Z">
          <w:pPr>
            <w:pStyle w:val="NormalBPBHEB"/>
          </w:pPr>
        </w:pPrChange>
      </w:pPr>
      <w:ins w:id="979" w:author="Srishti" w:date="2025-11-02T15:31:00Z" w16du:dateUtc="2025-11-02T10:01:00Z">
        <w:r>
          <w:t xml:space="preserve">C. D. Manning, P. Raghavan and H. Schutze, Introduction to Information Retrieval, Cambridge University Press, 2008. </w:t>
        </w:r>
      </w:ins>
    </w:p>
    <w:p w14:paraId="41F5F4F3" w14:textId="14738859" w:rsidR="00167C14" w:rsidRDefault="00167C14">
      <w:pPr>
        <w:pStyle w:val="NormalBPBHEB"/>
        <w:numPr>
          <w:ilvl w:val="0"/>
          <w:numId w:val="36"/>
        </w:numPr>
        <w:rPr>
          <w:ins w:id="980" w:author="Srishti" w:date="2025-11-02T15:31:00Z" w16du:dateUtc="2025-11-02T10:01:00Z"/>
        </w:rPr>
        <w:pPrChange w:id="981" w:author="Srishti" w:date="2025-11-02T15:32:00Z" w16du:dateUtc="2025-11-02T10:02:00Z">
          <w:pPr>
            <w:pStyle w:val="NormalBPBHEB"/>
          </w:pPr>
        </w:pPrChange>
      </w:pPr>
      <w:ins w:id="982" w:author="Srishti" w:date="2025-11-02T15:31:00Z" w16du:dateUtc="2025-11-02T10:01:00Z">
        <w:r>
          <w:t>J. Devlin, M.-W. Chang, K. Lee</w:t>
        </w:r>
      </w:ins>
      <w:ins w:id="983" w:author="Srishti" w:date="2025-11-02T15:34:00Z" w16du:dateUtc="2025-11-02T10:04:00Z">
        <w:r w:rsidR="00D64588">
          <w:t>,</w:t>
        </w:r>
      </w:ins>
      <w:ins w:id="984" w:author="Srishti" w:date="2025-11-02T15:31:00Z" w16du:dateUtc="2025-11-02T10:01:00Z">
        <w:r>
          <w:t xml:space="preserve"> and K. Toutanova, BERT: Pre-training of deep bidirectional transformers for language understanding, NAACL-HLT, 2019. </w:t>
        </w:r>
      </w:ins>
    </w:p>
    <w:p w14:paraId="13C2EA84" w14:textId="633B195F" w:rsidR="00167C14" w:rsidRDefault="00167C14">
      <w:pPr>
        <w:pStyle w:val="NormalBPBHEB"/>
        <w:numPr>
          <w:ilvl w:val="0"/>
          <w:numId w:val="36"/>
        </w:numPr>
        <w:rPr>
          <w:ins w:id="985" w:author="Srishti" w:date="2025-11-02T15:31:00Z" w16du:dateUtc="2025-11-02T10:01:00Z"/>
        </w:rPr>
        <w:pPrChange w:id="986" w:author="Srishti" w:date="2025-11-02T15:32:00Z" w16du:dateUtc="2025-11-02T10:02:00Z">
          <w:pPr>
            <w:pStyle w:val="NormalBPBHEB"/>
          </w:pPr>
        </w:pPrChange>
      </w:pPr>
      <w:ins w:id="987" w:author="Srishti" w:date="2025-11-02T15:31:00Z" w16du:dateUtc="2025-11-02T10:01:00Z">
        <w:r>
          <w:t xml:space="preserve">T. Mikolov, I. Sutskever, K. Chen, G. S. Corrado and J. Dean, "Distributed Representations of Words and Phrases and Their Compositionality," Advances in Neural Information Processing Systems, vol. 26, pp. 3111, 3119, 2013. </w:t>
        </w:r>
      </w:ins>
    </w:p>
    <w:p w14:paraId="37AB946F" w14:textId="20280A9B" w:rsidR="00167C14" w:rsidRDefault="00167C14">
      <w:pPr>
        <w:pStyle w:val="NormalBPBHEB"/>
        <w:numPr>
          <w:ilvl w:val="0"/>
          <w:numId w:val="36"/>
        </w:numPr>
        <w:rPr>
          <w:ins w:id="988" w:author="Srishti" w:date="2025-11-02T15:31:00Z" w16du:dateUtc="2025-11-02T10:01:00Z"/>
        </w:rPr>
        <w:pPrChange w:id="989" w:author="Srishti" w:date="2025-11-02T15:32:00Z" w16du:dateUtc="2025-11-02T10:02:00Z">
          <w:pPr>
            <w:pStyle w:val="NormalBPBHEB"/>
          </w:pPr>
        </w:pPrChange>
      </w:pPr>
      <w:ins w:id="990" w:author="Srishti" w:date="2025-11-02T15:31:00Z" w16du:dateUtc="2025-11-02T10:01:00Z">
        <w:r>
          <w:t xml:space="preserve">C. Y. Liu and F. J. Och, "Automatic Evaluation of Machine Translation Quality Using Longest Common Subsequence and Skip-Bigram Statistics," in Proceedings of the 42nd Annual Meeting on Association for Computational Linguistics, 2019. </w:t>
        </w:r>
      </w:ins>
    </w:p>
    <w:p w14:paraId="4C6A2EEE" w14:textId="6649FDA8" w:rsidR="00167C14" w:rsidRDefault="00167C14">
      <w:pPr>
        <w:pStyle w:val="NormalBPBHEB"/>
        <w:numPr>
          <w:ilvl w:val="0"/>
          <w:numId w:val="36"/>
        </w:numPr>
        <w:rPr>
          <w:ins w:id="991" w:author="Srishti" w:date="2025-11-02T15:31:00Z" w16du:dateUtc="2025-11-02T10:01:00Z"/>
        </w:rPr>
        <w:pPrChange w:id="992" w:author="Srishti" w:date="2025-11-02T15:32:00Z" w16du:dateUtc="2025-11-02T10:02:00Z">
          <w:pPr>
            <w:pStyle w:val="NormalBPBHEB"/>
          </w:pPr>
        </w:pPrChange>
      </w:pPr>
      <w:ins w:id="993" w:author="Srishti" w:date="2025-11-02T15:31:00Z" w16du:dateUtc="2025-11-02T10:01:00Z">
        <w:r>
          <w:t xml:space="preserve">D. Jurafsky and J. H. Martin, Speech and Language Processing, Third ed., 2021. </w:t>
        </w:r>
      </w:ins>
    </w:p>
    <w:p w14:paraId="20973AAD" w14:textId="59D5D7ED" w:rsidR="00167C14" w:rsidRDefault="00167C14">
      <w:pPr>
        <w:pStyle w:val="NormalBPBHEB"/>
        <w:numPr>
          <w:ilvl w:val="0"/>
          <w:numId w:val="36"/>
        </w:numPr>
        <w:rPr>
          <w:ins w:id="994" w:author="Srishti" w:date="2025-11-02T15:31:00Z" w16du:dateUtc="2025-11-02T10:01:00Z"/>
        </w:rPr>
        <w:pPrChange w:id="995" w:author="Srishti" w:date="2025-11-02T15:32:00Z" w16du:dateUtc="2025-11-02T10:02:00Z">
          <w:pPr>
            <w:pStyle w:val="NormalBPBHEB"/>
          </w:pPr>
        </w:pPrChange>
      </w:pPr>
      <w:ins w:id="996" w:author="Srishti" w:date="2025-11-02T15:31:00Z" w16du:dateUtc="2025-11-02T10:01:00Z">
        <w:r>
          <w:t xml:space="preserve">B. Pang and L. Lee, "Opinion Mining and Sentiment Analysis," Foundations and Trends in Information Retrieval, vol. 2, pp. 1, 135, 2008. </w:t>
        </w:r>
      </w:ins>
    </w:p>
    <w:p w14:paraId="64B2CCFF" w14:textId="7143522F" w:rsidR="00167C14" w:rsidRDefault="00167C14">
      <w:pPr>
        <w:pStyle w:val="NormalBPBHEB"/>
        <w:numPr>
          <w:ilvl w:val="0"/>
          <w:numId w:val="36"/>
        </w:numPr>
        <w:rPr>
          <w:ins w:id="997" w:author="Srishti" w:date="2025-11-02T15:31:00Z" w16du:dateUtc="2025-11-02T10:01:00Z"/>
        </w:rPr>
        <w:pPrChange w:id="998" w:author="Srishti" w:date="2025-11-02T15:32:00Z" w16du:dateUtc="2025-11-02T10:02:00Z">
          <w:pPr>
            <w:pStyle w:val="NormalBPBHEB"/>
          </w:pPr>
        </w:pPrChange>
      </w:pPr>
      <w:ins w:id="999" w:author="Srishti" w:date="2025-11-02T15:31:00Z" w16du:dateUtc="2025-11-02T10:01:00Z">
        <w:r>
          <w:t xml:space="preserve">S. Chopra, M. Auli and A. M. Rush, "Abstractive Sentence Summarization with Attentive Recurrent Neural Networks," in Proceedings of the 2016 Conference of the North American Chapter of the Association for Computational Linguistics: Human Language Technologies, 2016. </w:t>
        </w:r>
      </w:ins>
    </w:p>
    <w:p w14:paraId="3A6F3DC9" w14:textId="3C4458C6" w:rsidR="00167C14" w:rsidRDefault="00167C14">
      <w:pPr>
        <w:pStyle w:val="NormalBPBHEB"/>
        <w:numPr>
          <w:ilvl w:val="0"/>
          <w:numId w:val="36"/>
        </w:numPr>
        <w:rPr>
          <w:ins w:id="1000" w:author="Srishti" w:date="2025-11-02T15:31:00Z" w16du:dateUtc="2025-11-02T10:01:00Z"/>
        </w:rPr>
        <w:pPrChange w:id="1001" w:author="Srishti" w:date="2025-11-02T15:32:00Z" w16du:dateUtc="2025-11-02T10:02:00Z">
          <w:pPr>
            <w:pStyle w:val="NormalBPBHEB"/>
          </w:pPr>
        </w:pPrChange>
      </w:pPr>
      <w:ins w:id="1002" w:author="Srishti" w:date="2025-11-02T15:31:00Z" w16du:dateUtc="2025-11-02T10:01:00Z">
        <w:r>
          <w:t>B. Shickel, P. J. Tighe, A. Bihorac</w:t>
        </w:r>
      </w:ins>
      <w:ins w:id="1003" w:author="Srishti" w:date="2025-11-02T15:34:00Z" w16du:dateUtc="2025-11-02T10:04:00Z">
        <w:r w:rsidR="00D64588">
          <w:t>,</w:t>
        </w:r>
      </w:ins>
      <w:ins w:id="1004" w:author="Srishti" w:date="2025-11-02T15:31:00Z" w16du:dateUtc="2025-11-02T10:01:00Z">
        <w:r>
          <w:t xml:space="preserve"> and P. Rashidi, "Deep EHR: A Survey of Recent Advances in Deep Learning Techniques for Electronic Health Record (EHR) Analysis," IEEE Journal of Biomedical and Health Informatics, vol. 22, pp. 1589, 1604, 2018. </w:t>
        </w:r>
      </w:ins>
    </w:p>
    <w:p w14:paraId="58A2181E" w14:textId="1342E83F" w:rsidR="00167C14" w:rsidRDefault="00167C14">
      <w:pPr>
        <w:pStyle w:val="NormalBPBHEB"/>
        <w:numPr>
          <w:ilvl w:val="0"/>
          <w:numId w:val="36"/>
        </w:numPr>
        <w:rPr>
          <w:ins w:id="1005" w:author="Srishti" w:date="2025-11-02T15:31:00Z" w16du:dateUtc="2025-11-02T10:01:00Z"/>
        </w:rPr>
        <w:pPrChange w:id="1006" w:author="Srishti" w:date="2025-11-02T15:32:00Z" w16du:dateUtc="2025-11-02T10:02:00Z">
          <w:pPr>
            <w:pStyle w:val="NormalBPBHEB"/>
          </w:pPr>
        </w:pPrChange>
      </w:pPr>
      <w:ins w:id="1007" w:author="Srishti" w:date="2025-11-02T15:31:00Z" w16du:dateUtc="2025-11-02T10:01:00Z">
        <w:r>
          <w:t xml:space="preserve">I. Loshchilov and F. Hutter, "SGDR: Stochastic Gradient Descent with Warm Restarts," 2016. </w:t>
        </w:r>
      </w:ins>
    </w:p>
    <w:p w14:paraId="5D841768" w14:textId="77777777" w:rsidR="00167C14" w:rsidRDefault="00167C14">
      <w:pPr>
        <w:pStyle w:val="NormalBPBHEB"/>
        <w:numPr>
          <w:ilvl w:val="0"/>
          <w:numId w:val="36"/>
        </w:numPr>
        <w:rPr>
          <w:ins w:id="1008" w:author="Srishti" w:date="2025-11-02T15:31:00Z" w16du:dateUtc="2025-11-02T10:01:00Z"/>
        </w:rPr>
        <w:pPrChange w:id="1009" w:author="Srishti" w:date="2025-11-02T15:32:00Z" w16du:dateUtc="2025-11-02T10:02:00Z">
          <w:pPr>
            <w:pStyle w:val="NormalBPBHEB"/>
          </w:pPr>
        </w:pPrChange>
      </w:pPr>
      <w:ins w:id="1010" w:author="Srishti" w:date="2025-11-02T15:31:00Z" w16du:dateUtc="2025-11-02T10:01:00Z">
        <w:r>
          <w:t xml:space="preserve">[12] </w:t>
        </w:r>
        <w:r>
          <w:tab/>
          <w:t xml:space="preserve">D. P. Kingma and J. L. Ba, "Adam: A Method for Stochastic Optimization," in Proceedings of the 3rd International Conference on Learning Representations (ICLR), 2015. </w:t>
        </w:r>
      </w:ins>
    </w:p>
    <w:p w14:paraId="2F82C8D3" w14:textId="7551D5B9" w:rsidR="00167C14" w:rsidRDefault="00167C14">
      <w:pPr>
        <w:pStyle w:val="NormalBPBHEB"/>
        <w:numPr>
          <w:ilvl w:val="0"/>
          <w:numId w:val="36"/>
        </w:numPr>
        <w:rPr>
          <w:ins w:id="1011" w:author="Srishti" w:date="2025-11-02T15:31:00Z" w16du:dateUtc="2025-11-02T10:01:00Z"/>
        </w:rPr>
        <w:pPrChange w:id="1012" w:author="Srishti" w:date="2025-11-02T15:32:00Z" w16du:dateUtc="2025-11-02T10:02:00Z">
          <w:pPr>
            <w:pStyle w:val="NormalBPBHEB"/>
          </w:pPr>
        </w:pPrChange>
      </w:pPr>
      <w:ins w:id="1013" w:author="Srishti" w:date="2025-11-02T15:31:00Z" w16du:dateUtc="2025-11-02T10:01:00Z">
        <w:r>
          <w:t xml:space="preserve">D. Merkel, "Docker: Lightweight Linux Containers for Consistent Development and Deployment," Linux Journal, vol. 2014, 2014. </w:t>
        </w:r>
      </w:ins>
    </w:p>
    <w:p w14:paraId="475F0A8A" w14:textId="44A36E20" w:rsidR="00167C14" w:rsidRDefault="00167C14">
      <w:pPr>
        <w:pStyle w:val="NormalBPBHEB"/>
        <w:numPr>
          <w:ilvl w:val="0"/>
          <w:numId w:val="36"/>
        </w:numPr>
        <w:rPr>
          <w:ins w:id="1014" w:author="Srishti" w:date="2025-11-02T15:31:00Z" w16du:dateUtc="2025-11-02T10:01:00Z"/>
        </w:rPr>
        <w:pPrChange w:id="1015" w:author="Srishti" w:date="2025-11-02T15:32:00Z" w16du:dateUtc="2025-11-02T10:02:00Z">
          <w:pPr>
            <w:pStyle w:val="NormalBPBHEB"/>
          </w:pPr>
        </w:pPrChange>
      </w:pPr>
      <w:ins w:id="1016" w:author="Srishti" w:date="2025-11-02T15:31:00Z" w16du:dateUtc="2025-11-02T10:01:00Z">
        <w:r>
          <w:t xml:space="preserve">D. Chandra, A. Gupta and S. Sharma, "Load Balancing Techniques for Web Applications," Journal of Network and Computer Applications, vol. 146, p. 102445, 2020. </w:t>
        </w:r>
      </w:ins>
    </w:p>
    <w:p w14:paraId="24241957" w14:textId="1B7E9FCE" w:rsidR="00167C14" w:rsidRDefault="00167C14">
      <w:pPr>
        <w:pStyle w:val="NormalBPBHEB"/>
        <w:numPr>
          <w:ilvl w:val="0"/>
          <w:numId w:val="36"/>
        </w:numPr>
        <w:rPr>
          <w:ins w:id="1017" w:author="Srishti" w:date="2025-11-02T15:31:00Z" w16du:dateUtc="2025-11-02T10:01:00Z"/>
        </w:rPr>
        <w:pPrChange w:id="1018" w:author="Srishti" w:date="2025-11-02T15:32:00Z" w16du:dateUtc="2025-11-02T10:02:00Z">
          <w:pPr>
            <w:pStyle w:val="NormalBPBHEB"/>
          </w:pPr>
        </w:pPrChange>
      </w:pPr>
      <w:ins w:id="1019" w:author="Srishti" w:date="2025-11-02T15:31:00Z" w16du:dateUtc="2025-11-02T10:01:00Z">
        <w:r>
          <w:t xml:space="preserve">K. Tzoumas, P. Boncz and A. Zeller, "Real-Time Monitoring of Large-Scale Systems with Prometheus," Journal of Systems and Software, vol. 134, p. 145. 158, 2017. </w:t>
        </w:r>
      </w:ins>
    </w:p>
    <w:p w14:paraId="17ECE3D8" w14:textId="5DDF516D" w:rsidR="00167C14" w:rsidRDefault="00167C14">
      <w:pPr>
        <w:pStyle w:val="NormalBPBHEB"/>
        <w:numPr>
          <w:ilvl w:val="0"/>
          <w:numId w:val="36"/>
        </w:numPr>
        <w:rPr>
          <w:ins w:id="1020" w:author="Srishti" w:date="2025-11-02T15:31:00Z" w16du:dateUtc="2025-11-02T10:01:00Z"/>
        </w:rPr>
        <w:pPrChange w:id="1021" w:author="Srishti" w:date="2025-11-02T15:32:00Z" w16du:dateUtc="2025-11-02T10:02:00Z">
          <w:pPr>
            <w:pStyle w:val="NormalBPBHEB"/>
          </w:pPr>
        </w:pPrChange>
      </w:pPr>
      <w:ins w:id="1022" w:author="Srishti" w:date="2025-11-02T15:31:00Z" w16du:dateUtc="2025-11-02T10:01:00Z">
        <w:r>
          <w:lastRenderedPageBreak/>
          <w:t xml:space="preserve">I. Chalkidis, M. Fergadiotis, P. Malakasiotis and I. Androutsopoulos, "LEGAL-BERT: Pretrained Transformers for Legal Text Mining," 2020. </w:t>
        </w:r>
      </w:ins>
    </w:p>
    <w:p w14:paraId="75ED82A6" w14:textId="6CB4BBC4" w:rsidR="00167C14" w:rsidRDefault="00167C14">
      <w:pPr>
        <w:pStyle w:val="NormalBPBHEB"/>
        <w:numPr>
          <w:ilvl w:val="0"/>
          <w:numId w:val="36"/>
        </w:numPr>
        <w:rPr>
          <w:ins w:id="1023" w:author="Srishti" w:date="2025-11-02T15:31:00Z" w16du:dateUtc="2025-11-02T10:01:00Z"/>
        </w:rPr>
        <w:pPrChange w:id="1024" w:author="Srishti" w:date="2025-11-02T15:32:00Z" w16du:dateUtc="2025-11-02T10:02:00Z">
          <w:pPr>
            <w:pStyle w:val="NormalBPBHEB"/>
          </w:pPr>
        </w:pPrChange>
      </w:pPr>
      <w:ins w:id="1025" w:author="Srishti" w:date="2025-11-02T15:31:00Z" w16du:dateUtc="2025-11-02T10:01:00Z">
        <w:r>
          <w:t>A. Rodriguez, A. Tovar</w:t>
        </w:r>
      </w:ins>
      <w:ins w:id="1026" w:author="Srishti" w:date="2025-11-02T15:34:00Z" w16du:dateUtc="2025-11-02T10:04:00Z">
        <w:r>
          <w:t>,</w:t>
        </w:r>
      </w:ins>
      <w:ins w:id="1027" w:author="Srishti" w:date="2025-11-02T15:31:00Z" w16du:dateUtc="2025-11-02T10:01:00Z">
        <w:r>
          <w:t xml:space="preserve"> and S. Riva, "Performance Testing with Apache JMeter," ITNOW, vol. 57, pp. 26, 27, 2015. </w:t>
        </w:r>
      </w:ins>
    </w:p>
    <w:p w14:paraId="33BA0873" w14:textId="4BFEF877" w:rsidR="00167C14" w:rsidRDefault="00167C14">
      <w:pPr>
        <w:pStyle w:val="NormalBPBHEB"/>
        <w:numPr>
          <w:ilvl w:val="0"/>
          <w:numId w:val="36"/>
        </w:numPr>
        <w:rPr>
          <w:ins w:id="1028" w:author="Srishti" w:date="2025-11-02T15:31:00Z" w16du:dateUtc="2025-11-02T10:01:00Z"/>
        </w:rPr>
        <w:pPrChange w:id="1029" w:author="Srishti" w:date="2025-11-02T15:32:00Z" w16du:dateUtc="2025-11-02T10:02:00Z">
          <w:pPr>
            <w:pStyle w:val="NormalBPBHEB"/>
          </w:pPr>
        </w:pPrChange>
      </w:pPr>
      <w:ins w:id="1030" w:author="Srishti" w:date="2025-11-02T15:31:00Z" w16du:dateUtc="2025-11-02T10:01:00Z">
        <w:r>
          <w:t>I. Sutskever, O. Vinyals</w:t>
        </w:r>
      </w:ins>
      <w:ins w:id="1031" w:author="Srishti" w:date="2025-11-02T15:34:00Z" w16du:dateUtc="2025-11-02T10:04:00Z">
        <w:r>
          <w:t>,</w:t>
        </w:r>
      </w:ins>
      <w:ins w:id="1032" w:author="Srishti" w:date="2025-11-02T15:31:00Z" w16du:dateUtc="2025-11-02T10:01:00Z">
        <w:r>
          <w:t xml:space="preserve"> and Q. V. Le, "Sequence to Sequence Learning with Neural Networks," 2013. </w:t>
        </w:r>
      </w:ins>
    </w:p>
    <w:p w14:paraId="02E2FE38" w14:textId="52DC3489" w:rsidR="00167C14" w:rsidRDefault="00167C14">
      <w:pPr>
        <w:pStyle w:val="NormalBPBHEB"/>
        <w:numPr>
          <w:ilvl w:val="0"/>
          <w:numId w:val="36"/>
        </w:numPr>
        <w:rPr>
          <w:ins w:id="1033" w:author="Srishti" w:date="2025-11-02T15:31:00Z" w16du:dateUtc="2025-11-02T10:01:00Z"/>
        </w:rPr>
        <w:pPrChange w:id="1034" w:author="Srishti" w:date="2025-11-02T15:32:00Z" w16du:dateUtc="2025-11-02T10:02:00Z">
          <w:pPr>
            <w:pStyle w:val="NormalBPBHEB"/>
          </w:pPr>
        </w:pPrChange>
      </w:pPr>
      <w:ins w:id="1035" w:author="Srishti" w:date="2025-11-02T15:31:00Z" w16du:dateUtc="2025-11-02T10:01:00Z">
        <w:r>
          <w:t>M. Noyan, "Open-Source Text Generation &amp; LLM Ecosystem at Hugging Face," 17 July 2023. [Online]. Available: https://huggingface.co/blog/os-llms.</w:t>
        </w:r>
      </w:ins>
    </w:p>
    <w:p w14:paraId="593F6709" w14:textId="15A1F0F8" w:rsidR="00167C14" w:rsidRDefault="00167C14">
      <w:pPr>
        <w:pStyle w:val="NormalBPBHEB"/>
        <w:numPr>
          <w:ilvl w:val="0"/>
          <w:numId w:val="36"/>
        </w:numPr>
        <w:rPr>
          <w:ins w:id="1036" w:author="Srishti" w:date="2025-11-02T15:31:00Z" w16du:dateUtc="2025-11-02T10:01:00Z"/>
        </w:rPr>
        <w:pPrChange w:id="1037" w:author="Srishti" w:date="2025-11-02T15:32:00Z" w16du:dateUtc="2025-11-02T10:02:00Z">
          <w:pPr>
            <w:pStyle w:val="NormalBPBHEB"/>
          </w:pPr>
        </w:pPrChange>
      </w:pPr>
      <w:ins w:id="1038" w:author="Srishti" w:date="2025-11-02T15:31:00Z" w16du:dateUtc="2025-11-02T10:01:00Z">
        <w:r>
          <w:t>A. Radford, J. Wu, R. Child, D. Luan, D. Amodei</w:t>
        </w:r>
      </w:ins>
      <w:ins w:id="1039" w:author="Srishti" w:date="2025-11-02T15:33:00Z" w16du:dateUtc="2025-11-02T10:03:00Z">
        <w:r>
          <w:t>,</w:t>
        </w:r>
      </w:ins>
      <w:ins w:id="1040" w:author="Srishti" w:date="2025-11-02T15:31:00Z" w16du:dateUtc="2025-11-02T10:01:00Z">
        <w:r>
          <w:t xml:space="preserve"> and I. Sutskever, "Language models are unsupervised multitask learners," 2019. [Online]. </w:t>
        </w:r>
      </w:ins>
    </w:p>
    <w:p w14:paraId="7060A30E" w14:textId="6000100F" w:rsidR="00167C14" w:rsidRDefault="00167C14">
      <w:pPr>
        <w:pStyle w:val="NormalBPBHEB"/>
        <w:numPr>
          <w:ilvl w:val="0"/>
          <w:numId w:val="36"/>
        </w:numPr>
        <w:rPr>
          <w:ins w:id="1041" w:author="Srishti" w:date="2025-11-02T15:31:00Z" w16du:dateUtc="2025-11-02T10:01:00Z"/>
        </w:rPr>
        <w:pPrChange w:id="1042" w:author="Srishti" w:date="2025-11-02T15:32:00Z" w16du:dateUtc="2025-11-02T10:02:00Z">
          <w:pPr>
            <w:pStyle w:val="NormalBPBHEB"/>
          </w:pPr>
        </w:pPrChange>
      </w:pPr>
      <w:ins w:id="1043" w:author="Srishti" w:date="2025-11-02T15:31:00Z" w16du:dateUtc="2025-11-02T10:01:00Z">
        <w:r>
          <w:t>I. Goodfellow, Y. Bengio</w:t>
        </w:r>
      </w:ins>
      <w:ins w:id="1044" w:author="Srishti" w:date="2025-11-02T15:33:00Z" w16du:dateUtc="2025-11-02T10:03:00Z">
        <w:r>
          <w:t>,</w:t>
        </w:r>
      </w:ins>
      <w:ins w:id="1045" w:author="Srishti" w:date="2025-11-02T15:31:00Z" w16du:dateUtc="2025-11-02T10:01:00Z">
        <w:r>
          <w:t xml:space="preserve"> and A. Courville, Deep Learning, MIT Press, 2016. </w:t>
        </w:r>
      </w:ins>
    </w:p>
    <w:p w14:paraId="465C3850" w14:textId="05865B3E" w:rsidR="00167C14" w:rsidRDefault="00167C14">
      <w:pPr>
        <w:pStyle w:val="NormalBPBHEB"/>
        <w:numPr>
          <w:ilvl w:val="0"/>
          <w:numId w:val="36"/>
        </w:numPr>
        <w:rPr>
          <w:ins w:id="1046" w:author="Srishti" w:date="2025-11-02T15:31:00Z" w16du:dateUtc="2025-11-02T10:01:00Z"/>
        </w:rPr>
        <w:pPrChange w:id="1047" w:author="Srishti" w:date="2025-11-02T15:32:00Z" w16du:dateUtc="2025-11-02T10:02:00Z">
          <w:pPr>
            <w:pStyle w:val="NormalBPBHEB"/>
          </w:pPr>
        </w:pPrChange>
      </w:pPr>
      <w:ins w:id="1048" w:author="Srishti" w:date="2025-11-02T15:31:00Z" w16du:dateUtc="2025-11-02T10:01:00Z">
        <w:r>
          <w:t xml:space="preserve">L. R. Rabiner, "A Tutorial on Hidden Markov Models and Selected Applications in Speech Recognition," in Proceedings of the IEEE, 1989. </w:t>
        </w:r>
      </w:ins>
    </w:p>
    <w:p w14:paraId="5AE92203" w14:textId="267FDDF1" w:rsidR="00167C14" w:rsidRDefault="00167C14">
      <w:pPr>
        <w:pStyle w:val="NormalBPBHEB"/>
        <w:numPr>
          <w:ilvl w:val="0"/>
          <w:numId w:val="36"/>
        </w:numPr>
        <w:rPr>
          <w:ins w:id="1049" w:author="Srishti" w:date="2025-11-02T15:31:00Z" w16du:dateUtc="2025-11-02T10:01:00Z"/>
        </w:rPr>
        <w:pPrChange w:id="1050" w:author="Srishti" w:date="2025-11-02T15:32:00Z" w16du:dateUtc="2025-11-02T10:02:00Z">
          <w:pPr>
            <w:pStyle w:val="NormalBPBHEB"/>
          </w:pPr>
        </w:pPrChange>
      </w:pPr>
      <w:ins w:id="1051" w:author="Srishti" w:date="2025-11-02T15:31:00Z" w16du:dateUtc="2025-11-02T10:01:00Z">
        <w:r>
          <w:t xml:space="preserve">L. N. Smith, "Cyclical Learning Rates for Training Neural Networks," in 2017 IEEE Winter Conference on Applications of Computer Vision (WACV), 2017. </w:t>
        </w:r>
      </w:ins>
    </w:p>
    <w:p w14:paraId="4894C60D" w14:textId="08F98895" w:rsidR="00167C14" w:rsidRDefault="00167C14">
      <w:pPr>
        <w:pStyle w:val="NormalBPBHEB"/>
        <w:numPr>
          <w:ilvl w:val="0"/>
          <w:numId w:val="36"/>
        </w:numPr>
        <w:rPr>
          <w:ins w:id="1052" w:author="Srishti" w:date="2025-11-02T15:31:00Z" w16du:dateUtc="2025-11-02T10:01:00Z"/>
        </w:rPr>
        <w:pPrChange w:id="1053" w:author="Srishti" w:date="2025-11-02T15:32:00Z" w16du:dateUtc="2025-11-02T10:02:00Z">
          <w:pPr>
            <w:pStyle w:val="NormalBPBHEB"/>
          </w:pPr>
        </w:pPrChange>
      </w:pPr>
      <w:ins w:id="1054" w:author="Srishti" w:date="2025-11-02T15:31:00Z" w16du:dateUtc="2025-11-02T10:01:00Z">
        <w:r>
          <w:t>A. Vaswani, N. Shazeer, N. Parmar, J. Uszkoreit, L. Jones, A. N. Gomez, L. Kaiser</w:t>
        </w:r>
      </w:ins>
      <w:ins w:id="1055" w:author="Srishti" w:date="2025-11-02T15:33:00Z" w16du:dateUtc="2025-11-02T10:03:00Z">
        <w:r>
          <w:t>,</w:t>
        </w:r>
      </w:ins>
      <w:ins w:id="1056" w:author="Srishti" w:date="2025-11-02T15:31:00Z" w16du:dateUtc="2025-11-02T10:01:00Z">
        <w:r>
          <w:t xml:space="preserve"> and I. Polosukhin, "Attention is all you need," Advances in neural information processing systems, 2017.</w:t>
        </w:r>
      </w:ins>
    </w:p>
    <w:p w14:paraId="1AC1376A" w14:textId="77777777" w:rsidR="00167C14" w:rsidRPr="00294D89" w:rsidRDefault="00167C14">
      <w:pPr>
        <w:pStyle w:val="NormalBPBHEB"/>
        <w:pPrChange w:id="1057" w:author="Srishti" w:date="2025-11-02T15:31:00Z" w16du:dateUtc="2025-11-02T10:01:00Z">
          <w:pPr>
            <w:pStyle w:val="P-Regular"/>
          </w:pPr>
        </w:pPrChange>
      </w:pPr>
    </w:p>
    <w:sectPr w:rsidR="00167C14" w:rsidRPr="00294D89" w:rsidSect="0021742E">
      <w:pgSz w:w="11906" w:h="16838" w:code="9"/>
      <w:pgMar w:top="1440" w:right="1440" w:bottom="1440" w:left="1440" w:header="1973" w:footer="2347" w:gutter="0"/>
      <w:cols w:space="708"/>
      <w:titlePg/>
      <w:docGrid w:linePitch="360"/>
      <w:sectPrChange w:id="1058" w:author="Srishti" w:date="2025-11-02T14:20:00Z" w16du:dateUtc="2025-11-02T08:50:00Z">
        <w:sectPr w:rsidR="00167C14" w:rsidRPr="00294D89" w:rsidSect="0021742E">
          <w:pgSz w:w="12240" w:h="15840" w:code="1"/>
          <w:pgMar w:top="2347" w:right="2160" w:bottom="2707" w:left="2160" w:header="1973" w:footer="2347"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Srishti" w:date="2025-11-02T14:26:00Z" w:initials="SS">
    <w:p w14:paraId="1DBC110E" w14:textId="77777777" w:rsidR="0021742E" w:rsidRDefault="0021742E" w:rsidP="0021742E">
      <w:pPr>
        <w:pStyle w:val="CommentText"/>
      </w:pPr>
      <w:r>
        <w:rPr>
          <w:rStyle w:val="CommentReference"/>
        </w:rPr>
        <w:annotationRef/>
      </w:r>
      <w:r>
        <w:t>Kindly note that objectives are written in a paragraph format as per our guidelines. I have slightly rephrased the bulleted list. Kindly verify if it is correct. In case it is not, please make the necessary changes.</w:t>
      </w:r>
    </w:p>
  </w:comment>
  <w:comment w:id="124" w:author="Srishti" w:date="2025-11-02T14:32:00Z" w:initials="SS">
    <w:p w14:paraId="7A39650D" w14:textId="77777777" w:rsidR="004D7E08" w:rsidRDefault="004D7E08" w:rsidP="004D7E08">
      <w:pPr>
        <w:pStyle w:val="CommentText"/>
      </w:pPr>
      <w:r>
        <w:rPr>
          <w:rStyle w:val="CommentReference"/>
        </w:rPr>
        <w:annotationRef/>
      </w:r>
      <w:r>
        <w:t>Kindly provide the full form of the abbreviation.</w:t>
      </w:r>
    </w:p>
  </w:comment>
  <w:comment w:id="237" w:author="Srishti" w:date="2025-11-02T14:40:00Z" w:initials="SS">
    <w:p w14:paraId="0F723D44" w14:textId="77777777" w:rsidR="001352DC" w:rsidRDefault="001352DC" w:rsidP="001352DC">
      <w:pPr>
        <w:pStyle w:val="CommentText"/>
      </w:pPr>
      <w:r>
        <w:rPr>
          <w:rStyle w:val="CommentReference"/>
        </w:rPr>
        <w:annotationRef/>
      </w:r>
      <w:r>
        <w:t>Since figure captions are 5-7 words long, I have shifted the remaining part of the caption over here. Kindly verify and confirm if it is correct, if not, then please make the deemed changes.</w:t>
      </w:r>
    </w:p>
  </w:comment>
  <w:comment w:id="425" w:author="Srishti" w:date="2025-11-02T14:54:00Z" w:initials="SS">
    <w:p w14:paraId="56B321FF" w14:textId="77777777" w:rsidR="00635D65" w:rsidRDefault="00635D65" w:rsidP="00635D65">
      <w:pPr>
        <w:pStyle w:val="CommentText"/>
      </w:pPr>
      <w:r>
        <w:rPr>
          <w:rStyle w:val="CommentReference"/>
        </w:rPr>
        <w:annotationRef/>
      </w:r>
      <w:r>
        <w:t xml:space="preserve">Kindly rephrase the figure caption and keep it limited to 5-7 words only. Additionally, kindly note that the sentence ends with an I. Kindly check and confirm if it is incomplete or implied to written that way. </w:t>
      </w:r>
    </w:p>
  </w:comment>
  <w:comment w:id="554" w:author="Srishti" w:date="2025-11-02T15:05:00Z" w:initials="SS">
    <w:p w14:paraId="4BFD0DB8" w14:textId="77777777" w:rsidR="00C01183" w:rsidRDefault="00C01183" w:rsidP="00C01183">
      <w:pPr>
        <w:pStyle w:val="CommentText"/>
      </w:pPr>
      <w:r>
        <w:rPr>
          <w:rStyle w:val="CommentReference"/>
        </w:rPr>
        <w:annotationRef/>
      </w:r>
      <w:r>
        <w:t>Kindly rephrase the figure caption and keep it limited to 5-7 words only. The caption, however, is informative. I suggest moving it either near the lead-in statement or after the caption.</w:t>
      </w:r>
    </w:p>
  </w:comment>
  <w:comment w:id="771" w:author="Srishti" w:date="2025-11-02T15:30:00Z" w:initials="SS">
    <w:p w14:paraId="626D8E6D" w14:textId="77777777" w:rsidR="00167C14" w:rsidRDefault="00167C14" w:rsidP="00167C14">
      <w:pPr>
        <w:pStyle w:val="CommentText"/>
      </w:pPr>
      <w:r>
        <w:rPr>
          <w:rStyle w:val="CommentReference"/>
        </w:rPr>
        <w:annotationRef/>
      </w:r>
      <w:r>
        <w:t xml:space="preserve">Kindly note that the book should maintain consistency. Since exercises have been introduced in this chapter, please include a small exercise section for Chapters 1–5 as well, or consider omitting this section entirely to ensure uniformity throughout the book.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DBC110E" w15:done="0"/>
  <w15:commentEx w15:paraId="7A39650D" w15:done="0"/>
  <w15:commentEx w15:paraId="0F723D44" w15:done="0"/>
  <w15:commentEx w15:paraId="56B321FF" w15:done="0"/>
  <w15:commentEx w15:paraId="4BFD0DB8" w15:done="0"/>
  <w15:commentEx w15:paraId="626D8E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E612AC3" w16cex:dateUtc="2025-11-02T08:56:00Z"/>
  <w16cex:commentExtensible w16cex:durableId="2A5DE009" w16cex:dateUtc="2025-11-02T09:02:00Z"/>
  <w16cex:commentExtensible w16cex:durableId="44647D15" w16cex:dateUtc="2025-11-02T09:10:00Z"/>
  <w16cex:commentExtensible w16cex:durableId="42C85805" w16cex:dateUtc="2025-11-02T09:24:00Z"/>
  <w16cex:commentExtensible w16cex:durableId="0DDC6155" w16cex:dateUtc="2025-11-02T09:35:00Z"/>
  <w16cex:commentExtensible w16cex:durableId="334C10E1" w16cex:dateUtc="2025-11-02T1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DBC110E" w16cid:durableId="1E612AC3"/>
  <w16cid:commentId w16cid:paraId="7A39650D" w16cid:durableId="2A5DE009"/>
  <w16cid:commentId w16cid:paraId="0F723D44" w16cid:durableId="44647D15"/>
  <w16cid:commentId w16cid:paraId="56B321FF" w16cid:durableId="42C85805"/>
  <w16cid:commentId w16cid:paraId="4BFD0DB8" w16cid:durableId="0DDC6155"/>
  <w16cid:commentId w16cid:paraId="626D8E6D" w16cid:durableId="334C10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F95DBF" w14:textId="77777777" w:rsidR="00810A38" w:rsidRDefault="00810A38" w:rsidP="0021742E">
      <w:pPr>
        <w:spacing w:line="240" w:lineRule="auto"/>
      </w:pPr>
      <w:r>
        <w:separator/>
      </w:r>
    </w:p>
  </w:endnote>
  <w:endnote w:type="continuationSeparator" w:id="0">
    <w:p w14:paraId="21F33EAB" w14:textId="77777777" w:rsidR="00810A38" w:rsidRDefault="00810A38" w:rsidP="002174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4F7C40" w14:textId="77777777" w:rsidR="00810A38" w:rsidRDefault="00810A38" w:rsidP="0021742E">
      <w:pPr>
        <w:spacing w:line="240" w:lineRule="auto"/>
      </w:pPr>
      <w:r>
        <w:separator/>
      </w:r>
    </w:p>
  </w:footnote>
  <w:footnote w:type="continuationSeparator" w:id="0">
    <w:p w14:paraId="2E8A31AF" w14:textId="77777777" w:rsidR="00810A38" w:rsidRDefault="00810A38" w:rsidP="002174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FD522E"/>
    <w:multiLevelType w:val="hybridMultilevel"/>
    <w:tmpl w:val="E7183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93384"/>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194CC0"/>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F474D4"/>
    <w:multiLevelType w:val="hybridMultilevel"/>
    <w:tmpl w:val="54A23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C5CA8"/>
    <w:multiLevelType w:val="multilevel"/>
    <w:tmpl w:val="DB90C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FD6DA3"/>
    <w:multiLevelType w:val="hybridMultilevel"/>
    <w:tmpl w:val="0576FBC6"/>
    <w:lvl w:ilvl="0" w:tplc="0409000F">
      <w:start w:val="1"/>
      <w:numFmt w:val="decimal"/>
      <w:lvlText w:val="%1."/>
      <w:lvlJc w:val="left"/>
      <w:pPr>
        <w:ind w:left="717"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A33430"/>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AE1061"/>
    <w:multiLevelType w:val="multilevel"/>
    <w:tmpl w:val="1BD65F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B57202"/>
    <w:multiLevelType w:val="hybridMultilevel"/>
    <w:tmpl w:val="185A8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92AB5"/>
    <w:multiLevelType w:val="multilevel"/>
    <w:tmpl w:val="452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A61741"/>
    <w:multiLevelType w:val="multilevel"/>
    <w:tmpl w:val="A31E6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FB0C60"/>
    <w:multiLevelType w:val="hybridMultilevel"/>
    <w:tmpl w:val="035E9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4047EF"/>
    <w:multiLevelType w:val="multilevel"/>
    <w:tmpl w:val="E4203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3D1E65"/>
    <w:multiLevelType w:val="hybridMultilevel"/>
    <w:tmpl w:val="9D3C8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5D146A"/>
    <w:multiLevelType w:val="multilevel"/>
    <w:tmpl w:val="A13A9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082E35"/>
    <w:multiLevelType w:val="hybridMultilevel"/>
    <w:tmpl w:val="AB9E7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9B7B0D"/>
    <w:multiLevelType w:val="hybridMultilevel"/>
    <w:tmpl w:val="0B40E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A670ED"/>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5F171F"/>
    <w:multiLevelType w:val="multilevel"/>
    <w:tmpl w:val="6D1AF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A67B09"/>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8A06957"/>
    <w:multiLevelType w:val="multilevel"/>
    <w:tmpl w:val="E4D20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A15EC6"/>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FF406D0"/>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E404A1"/>
    <w:multiLevelType w:val="hybridMultilevel"/>
    <w:tmpl w:val="66625672"/>
    <w:lvl w:ilvl="0" w:tplc="04090001">
      <w:start w:val="1"/>
      <w:numFmt w:val="bullet"/>
      <w:lvlText w:val=""/>
      <w:lvlJc w:val="left"/>
      <w:pPr>
        <w:ind w:left="720"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D741C1"/>
    <w:multiLevelType w:val="hybridMultilevel"/>
    <w:tmpl w:val="C3901756"/>
    <w:lvl w:ilvl="0" w:tplc="8AFED6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853063"/>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F44AA9"/>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C055DB"/>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58125EE"/>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0F5C76"/>
    <w:multiLevelType w:val="multilevel"/>
    <w:tmpl w:val="BD283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D46E48"/>
    <w:multiLevelType w:val="hybridMultilevel"/>
    <w:tmpl w:val="394A3732"/>
    <w:lvl w:ilvl="0" w:tplc="8AFED6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3694759">
    <w:abstractNumId w:val="18"/>
  </w:num>
  <w:num w:numId="2" w16cid:durableId="88842178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0131956">
    <w:abstractNumId w:val="2"/>
  </w:num>
  <w:num w:numId="4" w16cid:durableId="142043816">
    <w:abstractNumId w:val="29"/>
  </w:num>
  <w:num w:numId="5" w16cid:durableId="1237398791">
    <w:abstractNumId w:val="7"/>
  </w:num>
  <w:num w:numId="6" w16cid:durableId="315375392">
    <w:abstractNumId w:val="23"/>
  </w:num>
  <w:num w:numId="7" w16cid:durableId="2106339636">
    <w:abstractNumId w:val="30"/>
  </w:num>
  <w:num w:numId="8" w16cid:durableId="2071420116">
    <w:abstractNumId w:val="19"/>
  </w:num>
  <w:num w:numId="9" w16cid:durableId="1270968861">
    <w:abstractNumId w:val="21"/>
  </w:num>
  <w:num w:numId="10" w16cid:durableId="913591210">
    <w:abstractNumId w:val="3"/>
  </w:num>
  <w:num w:numId="11" w16cid:durableId="50008566">
    <w:abstractNumId w:val="28"/>
  </w:num>
  <w:num w:numId="12" w16cid:durableId="1721442644">
    <w:abstractNumId w:val="31"/>
  </w:num>
  <w:num w:numId="13" w16cid:durableId="436877084">
    <w:abstractNumId w:val="24"/>
  </w:num>
  <w:num w:numId="14" w16cid:durableId="1349793355">
    <w:abstractNumId w:val="12"/>
  </w:num>
  <w:num w:numId="15" w16cid:durableId="1346903431">
    <w:abstractNumId w:val="20"/>
    <w:lvlOverride w:ilvl="0">
      <w:startOverride w:val="1"/>
    </w:lvlOverride>
  </w:num>
  <w:num w:numId="16" w16cid:durableId="1640458730">
    <w:abstractNumId w:val="15"/>
    <w:lvlOverride w:ilvl="0">
      <w:startOverride w:val="1"/>
    </w:lvlOverride>
  </w:num>
  <w:num w:numId="17" w16cid:durableId="639457171">
    <w:abstractNumId w:val="13"/>
    <w:lvlOverride w:ilvl="0">
      <w:startOverride w:val="1"/>
    </w:lvlOverride>
  </w:num>
  <w:num w:numId="18" w16cid:durableId="185094240">
    <w:abstractNumId w:val="22"/>
    <w:lvlOverride w:ilvl="0">
      <w:startOverride w:val="1"/>
    </w:lvlOverride>
  </w:num>
  <w:num w:numId="19" w16cid:durableId="139423893">
    <w:abstractNumId w:val="10"/>
    <w:lvlOverride w:ilvl="0">
      <w:startOverride w:val="1"/>
    </w:lvlOverride>
  </w:num>
  <w:num w:numId="20" w16cid:durableId="1098449352">
    <w:abstractNumId w:val="26"/>
  </w:num>
  <w:num w:numId="21" w16cid:durableId="1599170186">
    <w:abstractNumId w:val="6"/>
  </w:num>
  <w:num w:numId="22" w16cid:durableId="1726179111">
    <w:abstractNumId w:val="32"/>
  </w:num>
  <w:num w:numId="23" w16cid:durableId="319044616">
    <w:abstractNumId w:val="11"/>
  </w:num>
  <w:num w:numId="24" w16cid:durableId="806511405">
    <w:abstractNumId w:val="5"/>
  </w:num>
  <w:num w:numId="25" w16cid:durableId="1474525448">
    <w:abstractNumId w:val="8"/>
  </w:num>
  <w:num w:numId="26" w16cid:durableId="734351444">
    <w:abstractNumId w:val="0"/>
  </w:num>
  <w:num w:numId="27" w16cid:durableId="2126465655">
    <w:abstractNumId w:val="0"/>
  </w:num>
  <w:num w:numId="28" w16cid:durableId="1861163316">
    <w:abstractNumId w:val="4"/>
  </w:num>
  <w:num w:numId="29" w16cid:durableId="1679235962">
    <w:abstractNumId w:val="17"/>
  </w:num>
  <w:num w:numId="30" w16cid:durableId="1155997286">
    <w:abstractNumId w:val="27"/>
  </w:num>
  <w:num w:numId="31" w16cid:durableId="70810261">
    <w:abstractNumId w:val="33"/>
  </w:num>
  <w:num w:numId="32" w16cid:durableId="1293369075">
    <w:abstractNumId w:val="25"/>
  </w:num>
  <w:num w:numId="33" w16cid:durableId="2009207282">
    <w:abstractNumId w:val="9"/>
  </w:num>
  <w:num w:numId="34" w16cid:durableId="333456019">
    <w:abstractNumId w:val="14"/>
  </w:num>
  <w:num w:numId="35" w16cid:durableId="1216817258">
    <w:abstractNumId w:val="16"/>
  </w:num>
  <w:num w:numId="36" w16cid:durableId="1099371647">
    <w:abstractNumId w:val="1"/>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0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018F0"/>
    <w:rsid w:val="00001DB8"/>
    <w:rsid w:val="00010484"/>
    <w:rsid w:val="000155E6"/>
    <w:rsid w:val="00025B22"/>
    <w:rsid w:val="00026A0B"/>
    <w:rsid w:val="00030626"/>
    <w:rsid w:val="00035535"/>
    <w:rsid w:val="00042C1A"/>
    <w:rsid w:val="00042F71"/>
    <w:rsid w:val="0004373F"/>
    <w:rsid w:val="0004650C"/>
    <w:rsid w:val="0006743D"/>
    <w:rsid w:val="0007521F"/>
    <w:rsid w:val="00086DB5"/>
    <w:rsid w:val="0009293E"/>
    <w:rsid w:val="000A5616"/>
    <w:rsid w:val="000B4539"/>
    <w:rsid w:val="000B6564"/>
    <w:rsid w:val="000C19EE"/>
    <w:rsid w:val="000C5F96"/>
    <w:rsid w:val="000E393D"/>
    <w:rsid w:val="000F4D65"/>
    <w:rsid w:val="000F673A"/>
    <w:rsid w:val="00101CF5"/>
    <w:rsid w:val="00123A1A"/>
    <w:rsid w:val="0013458E"/>
    <w:rsid w:val="001352DC"/>
    <w:rsid w:val="00163301"/>
    <w:rsid w:val="00167C14"/>
    <w:rsid w:val="00170481"/>
    <w:rsid w:val="00177B53"/>
    <w:rsid w:val="00187F5C"/>
    <w:rsid w:val="001B1A8B"/>
    <w:rsid w:val="001B3174"/>
    <w:rsid w:val="001B7478"/>
    <w:rsid w:val="001D674F"/>
    <w:rsid w:val="001F016F"/>
    <w:rsid w:val="0020073A"/>
    <w:rsid w:val="002034FF"/>
    <w:rsid w:val="00204BA3"/>
    <w:rsid w:val="0020621A"/>
    <w:rsid w:val="002071AD"/>
    <w:rsid w:val="00207943"/>
    <w:rsid w:val="00212253"/>
    <w:rsid w:val="00213B33"/>
    <w:rsid w:val="00217116"/>
    <w:rsid w:val="0021742E"/>
    <w:rsid w:val="00217A7E"/>
    <w:rsid w:val="00232DCF"/>
    <w:rsid w:val="00233CC3"/>
    <w:rsid w:val="00235DDE"/>
    <w:rsid w:val="0025053C"/>
    <w:rsid w:val="00251F34"/>
    <w:rsid w:val="00252247"/>
    <w:rsid w:val="00253E1D"/>
    <w:rsid w:val="002570B9"/>
    <w:rsid w:val="00262EE2"/>
    <w:rsid w:val="00263614"/>
    <w:rsid w:val="00267387"/>
    <w:rsid w:val="00283AA0"/>
    <w:rsid w:val="002945F2"/>
    <w:rsid w:val="00294D89"/>
    <w:rsid w:val="002A17B7"/>
    <w:rsid w:val="002A557D"/>
    <w:rsid w:val="002A7053"/>
    <w:rsid w:val="002B395E"/>
    <w:rsid w:val="002B3E85"/>
    <w:rsid w:val="002B52AC"/>
    <w:rsid w:val="002B575F"/>
    <w:rsid w:val="002C5E8D"/>
    <w:rsid w:val="002F083F"/>
    <w:rsid w:val="002F0EEE"/>
    <w:rsid w:val="00302A52"/>
    <w:rsid w:val="003165FF"/>
    <w:rsid w:val="003170ED"/>
    <w:rsid w:val="003250B3"/>
    <w:rsid w:val="00346F4B"/>
    <w:rsid w:val="00347F9F"/>
    <w:rsid w:val="003714A4"/>
    <w:rsid w:val="00376349"/>
    <w:rsid w:val="00377FE3"/>
    <w:rsid w:val="00385BDE"/>
    <w:rsid w:val="00386256"/>
    <w:rsid w:val="00393E62"/>
    <w:rsid w:val="003A05BA"/>
    <w:rsid w:val="003A0D5B"/>
    <w:rsid w:val="003A1507"/>
    <w:rsid w:val="003B1434"/>
    <w:rsid w:val="003B6E22"/>
    <w:rsid w:val="003C3243"/>
    <w:rsid w:val="003C45C6"/>
    <w:rsid w:val="003D20E9"/>
    <w:rsid w:val="003E4E77"/>
    <w:rsid w:val="003F74EB"/>
    <w:rsid w:val="00403713"/>
    <w:rsid w:val="0040663B"/>
    <w:rsid w:val="004072D5"/>
    <w:rsid w:val="0041502A"/>
    <w:rsid w:val="00415A04"/>
    <w:rsid w:val="004214FB"/>
    <w:rsid w:val="004218D6"/>
    <w:rsid w:val="0043035F"/>
    <w:rsid w:val="00434DDD"/>
    <w:rsid w:val="0045065D"/>
    <w:rsid w:val="00451036"/>
    <w:rsid w:val="00461907"/>
    <w:rsid w:val="00466086"/>
    <w:rsid w:val="0047308D"/>
    <w:rsid w:val="00480CC1"/>
    <w:rsid w:val="004905A9"/>
    <w:rsid w:val="004A61D7"/>
    <w:rsid w:val="004B47DB"/>
    <w:rsid w:val="004B749B"/>
    <w:rsid w:val="004C0374"/>
    <w:rsid w:val="004D0BD7"/>
    <w:rsid w:val="004D7E08"/>
    <w:rsid w:val="004E11BB"/>
    <w:rsid w:val="004E121D"/>
    <w:rsid w:val="004F0F68"/>
    <w:rsid w:val="004F3B35"/>
    <w:rsid w:val="004F4F28"/>
    <w:rsid w:val="00511551"/>
    <w:rsid w:val="005134AF"/>
    <w:rsid w:val="0052022C"/>
    <w:rsid w:val="005259EB"/>
    <w:rsid w:val="00526D7C"/>
    <w:rsid w:val="005446A5"/>
    <w:rsid w:val="005526D2"/>
    <w:rsid w:val="00570370"/>
    <w:rsid w:val="005A56B6"/>
    <w:rsid w:val="005B4372"/>
    <w:rsid w:val="005B5EE1"/>
    <w:rsid w:val="005D5470"/>
    <w:rsid w:val="005D5EFE"/>
    <w:rsid w:val="005F7BB4"/>
    <w:rsid w:val="00604CAC"/>
    <w:rsid w:val="0060629A"/>
    <w:rsid w:val="00615769"/>
    <w:rsid w:val="00616DB8"/>
    <w:rsid w:val="006225F0"/>
    <w:rsid w:val="00624A0A"/>
    <w:rsid w:val="00625700"/>
    <w:rsid w:val="00625848"/>
    <w:rsid w:val="00634BC4"/>
    <w:rsid w:val="00634DEF"/>
    <w:rsid w:val="00635D65"/>
    <w:rsid w:val="00637168"/>
    <w:rsid w:val="00640A6E"/>
    <w:rsid w:val="00641D62"/>
    <w:rsid w:val="006531EE"/>
    <w:rsid w:val="00655309"/>
    <w:rsid w:val="006603A9"/>
    <w:rsid w:val="0067222A"/>
    <w:rsid w:val="006739BB"/>
    <w:rsid w:val="00683D19"/>
    <w:rsid w:val="006A1BAA"/>
    <w:rsid w:val="006A6CB0"/>
    <w:rsid w:val="006B5089"/>
    <w:rsid w:val="006C25D0"/>
    <w:rsid w:val="006C5DC9"/>
    <w:rsid w:val="006D573A"/>
    <w:rsid w:val="006E4A3B"/>
    <w:rsid w:val="006E7F67"/>
    <w:rsid w:val="006F7553"/>
    <w:rsid w:val="0070073A"/>
    <w:rsid w:val="007024AF"/>
    <w:rsid w:val="00714E28"/>
    <w:rsid w:val="007157CF"/>
    <w:rsid w:val="00717619"/>
    <w:rsid w:val="00722633"/>
    <w:rsid w:val="00730D77"/>
    <w:rsid w:val="0073268E"/>
    <w:rsid w:val="00733CC1"/>
    <w:rsid w:val="00757BA6"/>
    <w:rsid w:val="00760A21"/>
    <w:rsid w:val="007628E0"/>
    <w:rsid w:val="00780C03"/>
    <w:rsid w:val="00783737"/>
    <w:rsid w:val="00783FFB"/>
    <w:rsid w:val="00794157"/>
    <w:rsid w:val="007A6F31"/>
    <w:rsid w:val="007B4681"/>
    <w:rsid w:val="007C279C"/>
    <w:rsid w:val="007C6219"/>
    <w:rsid w:val="007C7E9A"/>
    <w:rsid w:val="007D7E94"/>
    <w:rsid w:val="007E484D"/>
    <w:rsid w:val="008038EC"/>
    <w:rsid w:val="00805008"/>
    <w:rsid w:val="00805409"/>
    <w:rsid w:val="00810A38"/>
    <w:rsid w:val="008217E6"/>
    <w:rsid w:val="00825FA7"/>
    <w:rsid w:val="00831CA6"/>
    <w:rsid w:val="00832D53"/>
    <w:rsid w:val="00837C4C"/>
    <w:rsid w:val="008440F6"/>
    <w:rsid w:val="00844B41"/>
    <w:rsid w:val="00873E90"/>
    <w:rsid w:val="008777DC"/>
    <w:rsid w:val="00877D69"/>
    <w:rsid w:val="00881670"/>
    <w:rsid w:val="008859B9"/>
    <w:rsid w:val="00887581"/>
    <w:rsid w:val="0089201C"/>
    <w:rsid w:val="00895F65"/>
    <w:rsid w:val="008A1B4F"/>
    <w:rsid w:val="008A2026"/>
    <w:rsid w:val="008A4BA7"/>
    <w:rsid w:val="008B0C6C"/>
    <w:rsid w:val="008C2686"/>
    <w:rsid w:val="008C35FB"/>
    <w:rsid w:val="008C7A98"/>
    <w:rsid w:val="008D06C4"/>
    <w:rsid w:val="008D0B73"/>
    <w:rsid w:val="008D43F3"/>
    <w:rsid w:val="008E00EF"/>
    <w:rsid w:val="008E3687"/>
    <w:rsid w:val="008E40F0"/>
    <w:rsid w:val="008E5B6C"/>
    <w:rsid w:val="008F7AD7"/>
    <w:rsid w:val="008F7FC4"/>
    <w:rsid w:val="00900CC9"/>
    <w:rsid w:val="009030AD"/>
    <w:rsid w:val="0090482A"/>
    <w:rsid w:val="009101EA"/>
    <w:rsid w:val="00913A96"/>
    <w:rsid w:val="009167EF"/>
    <w:rsid w:val="009258DE"/>
    <w:rsid w:val="0093581E"/>
    <w:rsid w:val="0094082E"/>
    <w:rsid w:val="00940E1A"/>
    <w:rsid w:val="0095067A"/>
    <w:rsid w:val="00952FCE"/>
    <w:rsid w:val="00955B4C"/>
    <w:rsid w:val="00956561"/>
    <w:rsid w:val="0096712B"/>
    <w:rsid w:val="00967DCC"/>
    <w:rsid w:val="00984314"/>
    <w:rsid w:val="00985F8E"/>
    <w:rsid w:val="00991688"/>
    <w:rsid w:val="009A1AEA"/>
    <w:rsid w:val="009A3AA9"/>
    <w:rsid w:val="009C6C99"/>
    <w:rsid w:val="009F0590"/>
    <w:rsid w:val="009F305C"/>
    <w:rsid w:val="00A14F90"/>
    <w:rsid w:val="00A16494"/>
    <w:rsid w:val="00A267EE"/>
    <w:rsid w:val="00A31CB1"/>
    <w:rsid w:val="00A41284"/>
    <w:rsid w:val="00A42540"/>
    <w:rsid w:val="00A444CE"/>
    <w:rsid w:val="00A55F8D"/>
    <w:rsid w:val="00A617F7"/>
    <w:rsid w:val="00A61F28"/>
    <w:rsid w:val="00A6433C"/>
    <w:rsid w:val="00A72EF1"/>
    <w:rsid w:val="00A74192"/>
    <w:rsid w:val="00A833A5"/>
    <w:rsid w:val="00A91EDE"/>
    <w:rsid w:val="00A931C2"/>
    <w:rsid w:val="00AA1BDD"/>
    <w:rsid w:val="00AC1CCD"/>
    <w:rsid w:val="00AC4BE0"/>
    <w:rsid w:val="00AC4C82"/>
    <w:rsid w:val="00AD1DA4"/>
    <w:rsid w:val="00AD51DD"/>
    <w:rsid w:val="00AE425E"/>
    <w:rsid w:val="00B00EBE"/>
    <w:rsid w:val="00B34934"/>
    <w:rsid w:val="00B62217"/>
    <w:rsid w:val="00B641DA"/>
    <w:rsid w:val="00B652F8"/>
    <w:rsid w:val="00B72559"/>
    <w:rsid w:val="00B85AC2"/>
    <w:rsid w:val="00B91CD2"/>
    <w:rsid w:val="00B94D19"/>
    <w:rsid w:val="00B9691B"/>
    <w:rsid w:val="00BA49F6"/>
    <w:rsid w:val="00BA7F42"/>
    <w:rsid w:val="00BB12A8"/>
    <w:rsid w:val="00BB155C"/>
    <w:rsid w:val="00BC3E70"/>
    <w:rsid w:val="00BC4615"/>
    <w:rsid w:val="00BC73B6"/>
    <w:rsid w:val="00BD0C70"/>
    <w:rsid w:val="00BE2449"/>
    <w:rsid w:val="00BE69C5"/>
    <w:rsid w:val="00C01183"/>
    <w:rsid w:val="00C05BEB"/>
    <w:rsid w:val="00C061E3"/>
    <w:rsid w:val="00C072E7"/>
    <w:rsid w:val="00C107A3"/>
    <w:rsid w:val="00C11680"/>
    <w:rsid w:val="00C21C8F"/>
    <w:rsid w:val="00C224E5"/>
    <w:rsid w:val="00C23E81"/>
    <w:rsid w:val="00C26A95"/>
    <w:rsid w:val="00C405FE"/>
    <w:rsid w:val="00C41788"/>
    <w:rsid w:val="00C52A38"/>
    <w:rsid w:val="00C5709B"/>
    <w:rsid w:val="00C61F1A"/>
    <w:rsid w:val="00C94E06"/>
    <w:rsid w:val="00CA1874"/>
    <w:rsid w:val="00CA6204"/>
    <w:rsid w:val="00CA6394"/>
    <w:rsid w:val="00CB0978"/>
    <w:rsid w:val="00CB75DA"/>
    <w:rsid w:val="00CC53DA"/>
    <w:rsid w:val="00CD3543"/>
    <w:rsid w:val="00CD7433"/>
    <w:rsid w:val="00CF0B73"/>
    <w:rsid w:val="00CF3A0B"/>
    <w:rsid w:val="00D13DA0"/>
    <w:rsid w:val="00D31AA0"/>
    <w:rsid w:val="00D40C3B"/>
    <w:rsid w:val="00D42D79"/>
    <w:rsid w:val="00D469DC"/>
    <w:rsid w:val="00D51DC0"/>
    <w:rsid w:val="00D5505B"/>
    <w:rsid w:val="00D61752"/>
    <w:rsid w:val="00D62D2A"/>
    <w:rsid w:val="00D64588"/>
    <w:rsid w:val="00D651AC"/>
    <w:rsid w:val="00D670FB"/>
    <w:rsid w:val="00D67FE0"/>
    <w:rsid w:val="00D864E4"/>
    <w:rsid w:val="00D974C3"/>
    <w:rsid w:val="00DA1654"/>
    <w:rsid w:val="00DA257B"/>
    <w:rsid w:val="00DB0C69"/>
    <w:rsid w:val="00DB66E3"/>
    <w:rsid w:val="00DC236E"/>
    <w:rsid w:val="00DC7516"/>
    <w:rsid w:val="00DD1D64"/>
    <w:rsid w:val="00DD30A0"/>
    <w:rsid w:val="00DD4EB3"/>
    <w:rsid w:val="00DD51A0"/>
    <w:rsid w:val="00DF3EEA"/>
    <w:rsid w:val="00E00061"/>
    <w:rsid w:val="00E20017"/>
    <w:rsid w:val="00E230ED"/>
    <w:rsid w:val="00E24036"/>
    <w:rsid w:val="00E24FDA"/>
    <w:rsid w:val="00E26B90"/>
    <w:rsid w:val="00E32E2E"/>
    <w:rsid w:val="00E407E9"/>
    <w:rsid w:val="00E56F9C"/>
    <w:rsid w:val="00E65A6A"/>
    <w:rsid w:val="00E710F2"/>
    <w:rsid w:val="00E83B5A"/>
    <w:rsid w:val="00E8462E"/>
    <w:rsid w:val="00E90E41"/>
    <w:rsid w:val="00EA7909"/>
    <w:rsid w:val="00EB0283"/>
    <w:rsid w:val="00EB33A2"/>
    <w:rsid w:val="00EB4394"/>
    <w:rsid w:val="00ED010E"/>
    <w:rsid w:val="00ED538D"/>
    <w:rsid w:val="00EE0159"/>
    <w:rsid w:val="00EE19FD"/>
    <w:rsid w:val="00EE49E0"/>
    <w:rsid w:val="00EE73D8"/>
    <w:rsid w:val="00EF2FA4"/>
    <w:rsid w:val="00F0093B"/>
    <w:rsid w:val="00F138E6"/>
    <w:rsid w:val="00F17320"/>
    <w:rsid w:val="00F257F2"/>
    <w:rsid w:val="00F26228"/>
    <w:rsid w:val="00F32D6F"/>
    <w:rsid w:val="00F33C28"/>
    <w:rsid w:val="00F445CE"/>
    <w:rsid w:val="00F520C9"/>
    <w:rsid w:val="00F543EA"/>
    <w:rsid w:val="00F56570"/>
    <w:rsid w:val="00F57B76"/>
    <w:rsid w:val="00F66887"/>
    <w:rsid w:val="00F77119"/>
    <w:rsid w:val="00F8327D"/>
    <w:rsid w:val="00F86401"/>
    <w:rsid w:val="00F94E1A"/>
    <w:rsid w:val="00F961D2"/>
    <w:rsid w:val="00F97343"/>
    <w:rsid w:val="00FA05F2"/>
    <w:rsid w:val="00FA2A48"/>
    <w:rsid w:val="00FA63E6"/>
    <w:rsid w:val="00FD2F21"/>
    <w:rsid w:val="00FD3BD8"/>
    <w:rsid w:val="00FD7FE1"/>
    <w:rsid w:val="00FF1DF3"/>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21742E"/>
    <w:pPr>
      <w:spacing w:after="0" w:line="276" w:lineRule="auto"/>
    </w:pPr>
    <w:rPr>
      <w:rFonts w:ascii="Arial" w:eastAsia="Arial" w:hAnsi="Arial" w:cs="Arial"/>
      <w:lang w:val="en-US"/>
    </w:rPr>
  </w:style>
  <w:style w:type="paragraph" w:styleId="Heading1">
    <w:name w:val="heading 1"/>
    <w:basedOn w:val="Normal"/>
    <w:next w:val="Normal"/>
    <w:link w:val="Heading1Char"/>
    <w:rsid w:val="0021742E"/>
    <w:pPr>
      <w:keepNext/>
      <w:keepLines/>
      <w:spacing w:before="400" w:after="120"/>
      <w:outlineLvl w:val="0"/>
    </w:pPr>
    <w:rPr>
      <w:sz w:val="40"/>
      <w:szCs w:val="40"/>
    </w:rPr>
  </w:style>
  <w:style w:type="paragraph" w:styleId="Heading2">
    <w:name w:val="heading 2"/>
    <w:basedOn w:val="Normal"/>
    <w:next w:val="Normal"/>
    <w:link w:val="Heading2Char"/>
    <w:rsid w:val="0021742E"/>
    <w:pPr>
      <w:keepNext/>
      <w:keepLines/>
      <w:spacing w:before="360" w:after="120"/>
      <w:outlineLvl w:val="1"/>
    </w:pPr>
    <w:rPr>
      <w:sz w:val="32"/>
      <w:szCs w:val="32"/>
    </w:rPr>
  </w:style>
  <w:style w:type="paragraph" w:styleId="Heading3">
    <w:name w:val="heading 3"/>
    <w:basedOn w:val="Normal"/>
    <w:next w:val="Normal"/>
    <w:link w:val="Heading3Char"/>
    <w:rsid w:val="0021742E"/>
    <w:pPr>
      <w:keepNext/>
      <w:keepLines/>
      <w:spacing w:before="320" w:after="80"/>
      <w:outlineLvl w:val="2"/>
    </w:pPr>
    <w:rPr>
      <w:color w:val="434343"/>
      <w:sz w:val="28"/>
      <w:szCs w:val="28"/>
    </w:rPr>
  </w:style>
  <w:style w:type="paragraph" w:styleId="Heading4">
    <w:name w:val="heading 4"/>
    <w:basedOn w:val="Normal"/>
    <w:next w:val="Normal"/>
    <w:link w:val="Heading4Char"/>
    <w:rsid w:val="0021742E"/>
    <w:pPr>
      <w:keepNext/>
      <w:keepLines/>
      <w:spacing w:before="280" w:after="80"/>
      <w:outlineLvl w:val="3"/>
    </w:pPr>
    <w:rPr>
      <w:color w:val="666666"/>
      <w:sz w:val="24"/>
      <w:szCs w:val="24"/>
    </w:rPr>
  </w:style>
  <w:style w:type="paragraph" w:styleId="Heading5">
    <w:name w:val="heading 5"/>
    <w:basedOn w:val="Normal"/>
    <w:next w:val="Normal"/>
    <w:link w:val="Heading5Char"/>
    <w:rsid w:val="0021742E"/>
    <w:pPr>
      <w:keepNext/>
      <w:keepLines/>
      <w:spacing w:before="240" w:after="80"/>
      <w:outlineLvl w:val="4"/>
    </w:pPr>
    <w:rPr>
      <w:color w:val="666666"/>
    </w:rPr>
  </w:style>
  <w:style w:type="paragraph" w:styleId="Heading6">
    <w:name w:val="heading 6"/>
    <w:basedOn w:val="Normal"/>
    <w:next w:val="Normal"/>
    <w:link w:val="Heading6Char"/>
    <w:rsid w:val="0021742E"/>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742E"/>
    <w:rPr>
      <w:rFonts w:ascii="Arial" w:eastAsia="Arial" w:hAnsi="Arial" w:cs="Arial"/>
      <w:sz w:val="40"/>
      <w:szCs w:val="40"/>
      <w:lang w:val="en-US"/>
    </w:rPr>
  </w:style>
  <w:style w:type="character" w:customStyle="1" w:styleId="Heading2Char">
    <w:name w:val="Heading 2 Char"/>
    <w:basedOn w:val="DefaultParagraphFont"/>
    <w:link w:val="Heading2"/>
    <w:rsid w:val="006E4A3B"/>
    <w:rPr>
      <w:rFonts w:ascii="Arial" w:eastAsia="Arial" w:hAnsi="Arial" w:cs="Arial"/>
      <w:sz w:val="32"/>
      <w:szCs w:val="32"/>
      <w:lang w:val="en-US"/>
    </w:rPr>
  </w:style>
  <w:style w:type="character" w:customStyle="1" w:styleId="Heading3Char">
    <w:name w:val="Heading 3 Char"/>
    <w:basedOn w:val="DefaultParagraphFont"/>
    <w:link w:val="Heading3"/>
    <w:rsid w:val="006E4A3B"/>
    <w:rPr>
      <w:rFonts w:ascii="Arial" w:eastAsia="Arial" w:hAnsi="Arial" w:cs="Arial"/>
      <w:color w:val="434343"/>
      <w:sz w:val="28"/>
      <w:szCs w:val="28"/>
      <w:lang w:val="en-US"/>
    </w:rPr>
  </w:style>
  <w:style w:type="character" w:customStyle="1" w:styleId="Heading4Char">
    <w:name w:val="Heading 4 Char"/>
    <w:basedOn w:val="DefaultParagraphFont"/>
    <w:link w:val="Heading4"/>
    <w:rsid w:val="006E4A3B"/>
    <w:rPr>
      <w:rFonts w:ascii="Arial" w:eastAsia="Arial" w:hAnsi="Arial" w:cs="Arial"/>
      <w:color w:val="666666"/>
      <w:sz w:val="24"/>
      <w:szCs w:val="24"/>
      <w:lang w:val="en-US"/>
    </w:rPr>
  </w:style>
  <w:style w:type="character" w:customStyle="1" w:styleId="Heading5Char">
    <w:name w:val="Heading 5 Char"/>
    <w:basedOn w:val="DefaultParagraphFont"/>
    <w:link w:val="Heading5"/>
    <w:rsid w:val="006E4A3B"/>
    <w:rPr>
      <w:rFonts w:ascii="Arial" w:eastAsia="Arial" w:hAnsi="Arial" w:cs="Arial"/>
      <w:color w:val="666666"/>
      <w:lang w:val="en-US"/>
    </w:rPr>
  </w:style>
  <w:style w:type="character" w:customStyle="1" w:styleId="Heading6Char">
    <w:name w:val="Heading 6 Char"/>
    <w:basedOn w:val="DefaultParagraphFont"/>
    <w:link w:val="Heading6"/>
    <w:rsid w:val="006E4A3B"/>
    <w:rPr>
      <w:rFonts w:ascii="Arial" w:eastAsia="Arial" w:hAnsi="Arial" w:cs="Arial"/>
      <w:i/>
      <w:color w:val="666666"/>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lang w:val="en"/>
    </w:rPr>
  </w:style>
  <w:style w:type="paragraph" w:customStyle="1" w:styleId="L-Bullets">
    <w:name w:val="L - Bullets"/>
    <w:basedOn w:val="Normal"/>
    <w:qFormat/>
    <w:rsid w:val="006E4A3B"/>
    <w:pPr>
      <w:numPr>
        <w:numId w:val="1"/>
      </w:numPr>
      <w:spacing w:before="120" w:after="120" w:line="300" w:lineRule="auto"/>
    </w:pPr>
    <w:rPr>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lang w:val="en"/>
    </w:rPr>
  </w:style>
  <w:style w:type="paragraph" w:customStyle="1" w:styleId="H3-Subheading">
    <w:name w:val="H3 - Subheading"/>
    <w:basedOn w:val="Heading3"/>
    <w:next w:val="Normal"/>
    <w:qFormat/>
    <w:rsid w:val="006E4A3B"/>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59"/>
    <w:rsid w:val="0021742E"/>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after="280"/>
    </w:pPr>
    <w:rPr>
      <w:rFonts w:asciiTheme="minorHAnsi" w:eastAsiaTheme="minorHAnsi" w:hAnsiTheme="minorHAnsi" w:cstheme="minorBidi"/>
      <w:b/>
      <w:i/>
      <w:iCs/>
      <w:color w:val="auto"/>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1742E"/>
    <w:rPr>
      <w:color w:val="0563C1" w:themeColor="hyperlink"/>
      <w:u w:val="single"/>
    </w:rPr>
  </w:style>
  <w:style w:type="paragraph" w:styleId="Caption">
    <w:name w:val="caption"/>
    <w:basedOn w:val="Normal"/>
    <w:next w:val="Normal"/>
    <w:uiPriority w:val="35"/>
    <w:unhideWhenUsed/>
    <w:qFormat/>
    <w:rsid w:val="00D40C3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742E"/>
    <w:rPr>
      <w:color w:val="605E5C"/>
      <w:shd w:val="clear" w:color="auto" w:fill="E1DFDD"/>
    </w:rPr>
  </w:style>
  <w:style w:type="character" w:styleId="CommentReference">
    <w:name w:val="annotation reference"/>
    <w:basedOn w:val="DefaultParagraphFont"/>
    <w:uiPriority w:val="99"/>
    <w:semiHidden/>
    <w:unhideWhenUsed/>
    <w:rsid w:val="0021742E"/>
    <w:rPr>
      <w:sz w:val="16"/>
      <w:szCs w:val="16"/>
    </w:rPr>
  </w:style>
  <w:style w:type="paragraph" w:styleId="CommentText">
    <w:name w:val="annotation text"/>
    <w:basedOn w:val="Normal"/>
    <w:link w:val="CommentTextChar"/>
    <w:uiPriority w:val="99"/>
    <w:unhideWhenUsed/>
    <w:rsid w:val="0021742E"/>
    <w:pPr>
      <w:spacing w:line="240" w:lineRule="auto"/>
    </w:pPr>
    <w:rPr>
      <w:sz w:val="20"/>
      <w:szCs w:val="20"/>
    </w:rPr>
  </w:style>
  <w:style w:type="character" w:customStyle="1" w:styleId="CommentTextChar">
    <w:name w:val="Comment Text Char"/>
    <w:basedOn w:val="DefaultParagraphFont"/>
    <w:link w:val="CommentText"/>
    <w:uiPriority w:val="99"/>
    <w:rsid w:val="0021742E"/>
    <w:rPr>
      <w:rFonts w:ascii="Arial" w:eastAsia="Arial" w:hAnsi="Arial" w:cs="Arial"/>
      <w:sz w:val="20"/>
      <w:szCs w:val="20"/>
      <w:lang w:val="en-US"/>
    </w:rPr>
  </w:style>
  <w:style w:type="paragraph" w:styleId="Bibliography">
    <w:name w:val="Bibliography"/>
    <w:basedOn w:val="Normal"/>
    <w:next w:val="Normal"/>
    <w:uiPriority w:val="37"/>
    <w:semiHidden/>
    <w:rsid w:val="00A74192"/>
  </w:style>
  <w:style w:type="paragraph" w:styleId="NormalWeb">
    <w:name w:val="Normal (Web)"/>
    <w:basedOn w:val="Normal"/>
    <w:uiPriority w:val="99"/>
    <w:semiHidden/>
    <w:unhideWhenUsed/>
    <w:rsid w:val="00010484"/>
    <w:rPr>
      <w:rFonts w:ascii="Times New Roman" w:hAnsi="Times New Roman" w:cs="Times New Roman"/>
      <w:sz w:val="24"/>
      <w:szCs w:val="24"/>
    </w:rPr>
  </w:style>
  <w:style w:type="paragraph" w:styleId="Revision">
    <w:name w:val="Revision"/>
    <w:hidden/>
    <w:uiPriority w:val="99"/>
    <w:semiHidden/>
    <w:rsid w:val="00C52A38"/>
    <w:pPr>
      <w:spacing w:after="0" w:line="240" w:lineRule="auto"/>
    </w:pPr>
    <w:rPr>
      <w:lang w:val="en-US"/>
    </w:rPr>
  </w:style>
  <w:style w:type="paragraph" w:customStyle="1" w:styleId="alt">
    <w:name w:val="alt"/>
    <w:basedOn w:val="Normal"/>
    <w:rsid w:val="0021742E"/>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21742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742E"/>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21742E"/>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1742E"/>
    <w:rPr>
      <w:rFonts w:ascii="Consolas" w:eastAsia="Arial" w:hAnsi="Consolas" w:cs="Arial"/>
      <w:sz w:val="21"/>
      <w:szCs w:val="21"/>
      <w:lang w:val="en-US"/>
    </w:rPr>
  </w:style>
  <w:style w:type="paragraph" w:customStyle="1" w:styleId="bpbbodyEng">
    <w:name w:val="bpb_body_Eng"/>
    <w:basedOn w:val="PlainText"/>
    <w:link w:val="bpbbodyEngChar"/>
    <w:qFormat/>
    <w:rsid w:val="0021742E"/>
    <w:pPr>
      <w:spacing w:after="60"/>
      <w:jc w:val="both"/>
    </w:pPr>
    <w:rPr>
      <w:rFonts w:ascii="Arial" w:hAnsi="Arial"/>
      <w:sz w:val="22"/>
      <w:szCs w:val="22"/>
    </w:rPr>
  </w:style>
  <w:style w:type="character" w:customStyle="1" w:styleId="bpbbodyEngChar">
    <w:name w:val="bpb_body_Eng Char"/>
    <w:basedOn w:val="DefaultParagraphFont"/>
    <w:link w:val="bpbbodyEng"/>
    <w:locked/>
    <w:rsid w:val="0021742E"/>
    <w:rPr>
      <w:rFonts w:ascii="Arial" w:eastAsia="Arial" w:hAnsi="Arial" w:cs="Arial"/>
      <w:lang w:val="en-US"/>
    </w:rPr>
  </w:style>
  <w:style w:type="paragraph" w:customStyle="1" w:styleId="ChapterTitleBPBHEB">
    <w:name w:val="Chapter Title [BPB HEB]"/>
    <w:basedOn w:val="Heading1"/>
    <w:link w:val="ChapterTitleBPBHEBChar"/>
    <w:qFormat/>
    <w:rsid w:val="0021742E"/>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21742E"/>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21742E"/>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21742E"/>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
    <w:link w:val="CodeBlockBPBHEBChar"/>
    <w:qFormat/>
    <w:rsid w:val="0021742E"/>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21742E"/>
    <w:rPr>
      <w:rFonts w:ascii="Consolas" w:eastAsia="Arial" w:hAnsi="Consolas" w:cs="Arial"/>
      <w:sz w:val="20"/>
      <w:szCs w:val="20"/>
      <w:lang w:val="en-US"/>
    </w:rPr>
  </w:style>
  <w:style w:type="paragraph" w:customStyle="1" w:styleId="CodeinTextBPBHEB">
    <w:name w:val="Code in Text [BPB HEB]"/>
    <w:basedOn w:val="Normal"/>
    <w:link w:val="CodeinTextBPBHEBChar"/>
    <w:qFormat/>
    <w:rsid w:val="0021742E"/>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21742E"/>
    <w:rPr>
      <w:rFonts w:ascii="Consolas" w:eastAsia="Palatino Linotype" w:hAnsi="Consolas" w:cs="Palatino Linotype"/>
      <w:b/>
      <w:sz w:val="20"/>
      <w:szCs w:val="20"/>
      <w:lang w:val="en-US"/>
    </w:rPr>
  </w:style>
  <w:style w:type="paragraph" w:styleId="CommentSubject">
    <w:name w:val="annotation subject"/>
    <w:basedOn w:val="CommentText"/>
    <w:next w:val="CommentText"/>
    <w:link w:val="CommentSubjectChar"/>
    <w:uiPriority w:val="99"/>
    <w:semiHidden/>
    <w:unhideWhenUsed/>
    <w:rsid w:val="0021742E"/>
    <w:rPr>
      <w:b/>
      <w:bCs/>
    </w:rPr>
  </w:style>
  <w:style w:type="character" w:customStyle="1" w:styleId="CommentSubjectChar">
    <w:name w:val="Comment Subject Char"/>
    <w:basedOn w:val="CommentTextChar"/>
    <w:link w:val="CommentSubject"/>
    <w:uiPriority w:val="99"/>
    <w:semiHidden/>
    <w:rsid w:val="0021742E"/>
    <w:rPr>
      <w:rFonts w:ascii="Arial" w:eastAsia="Arial" w:hAnsi="Arial" w:cs="Arial"/>
      <w:b/>
      <w:bCs/>
      <w:sz w:val="20"/>
      <w:szCs w:val="20"/>
      <w:lang w:val="en-US"/>
    </w:rPr>
  </w:style>
  <w:style w:type="paragraph" w:customStyle="1" w:styleId="FigureBPB">
    <w:name w:val="Figure [BPB]"/>
    <w:basedOn w:val="Normal"/>
    <w:qFormat/>
    <w:rsid w:val="0021742E"/>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21742E"/>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21742E"/>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21742E"/>
    <w:rPr>
      <w:color w:val="954F72" w:themeColor="followedHyperlink"/>
      <w:u w:val="single"/>
    </w:rPr>
  </w:style>
  <w:style w:type="paragraph" w:styleId="Footer">
    <w:name w:val="footer"/>
    <w:basedOn w:val="Normal"/>
    <w:link w:val="FooterChar"/>
    <w:uiPriority w:val="99"/>
    <w:unhideWhenUsed/>
    <w:rsid w:val="0021742E"/>
    <w:pPr>
      <w:tabs>
        <w:tab w:val="center" w:pos="4513"/>
        <w:tab w:val="right" w:pos="9026"/>
      </w:tabs>
      <w:spacing w:line="240" w:lineRule="auto"/>
    </w:pPr>
  </w:style>
  <w:style w:type="character" w:customStyle="1" w:styleId="FooterChar">
    <w:name w:val="Footer Char"/>
    <w:basedOn w:val="DefaultParagraphFont"/>
    <w:link w:val="Footer"/>
    <w:uiPriority w:val="99"/>
    <w:rsid w:val="0021742E"/>
    <w:rPr>
      <w:rFonts w:ascii="Arial" w:eastAsia="Arial" w:hAnsi="Arial" w:cs="Arial"/>
      <w:lang w:val="en-US"/>
    </w:rPr>
  </w:style>
  <w:style w:type="paragraph" w:styleId="Header">
    <w:name w:val="header"/>
    <w:basedOn w:val="Normal"/>
    <w:link w:val="HeaderChar"/>
    <w:uiPriority w:val="99"/>
    <w:unhideWhenUsed/>
    <w:rsid w:val="0021742E"/>
    <w:pPr>
      <w:tabs>
        <w:tab w:val="center" w:pos="4513"/>
        <w:tab w:val="right" w:pos="9026"/>
      </w:tabs>
      <w:spacing w:line="240" w:lineRule="auto"/>
    </w:pPr>
  </w:style>
  <w:style w:type="character" w:customStyle="1" w:styleId="HeaderChar">
    <w:name w:val="Header Char"/>
    <w:basedOn w:val="DefaultParagraphFont"/>
    <w:link w:val="Header"/>
    <w:uiPriority w:val="99"/>
    <w:rsid w:val="0021742E"/>
    <w:rPr>
      <w:rFonts w:ascii="Arial" w:eastAsia="Arial" w:hAnsi="Arial" w:cs="Arial"/>
      <w:lang w:val="en-US"/>
    </w:rPr>
  </w:style>
  <w:style w:type="paragraph" w:customStyle="1" w:styleId="Heading1BPBHEB">
    <w:name w:val="Heading 1 [BPB HEB]"/>
    <w:basedOn w:val="Heading1"/>
    <w:rsid w:val="0021742E"/>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21742E"/>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21742E"/>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21742E"/>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21742E"/>
  </w:style>
  <w:style w:type="character" w:customStyle="1" w:styleId="hljs-attribute">
    <w:name w:val="hljs-attribute"/>
    <w:basedOn w:val="DefaultParagraphFont"/>
    <w:rsid w:val="0021742E"/>
  </w:style>
  <w:style w:type="character" w:customStyle="1" w:styleId="hljs-builtin">
    <w:name w:val="hljs-built_in"/>
    <w:basedOn w:val="DefaultParagraphFont"/>
    <w:rsid w:val="0021742E"/>
  </w:style>
  <w:style w:type="character" w:customStyle="1" w:styleId="hljs-keyword">
    <w:name w:val="hljs-keyword"/>
    <w:basedOn w:val="DefaultParagraphFont"/>
    <w:rsid w:val="0021742E"/>
  </w:style>
  <w:style w:type="character" w:customStyle="1" w:styleId="hljs-meta">
    <w:name w:val="hljs-meta"/>
    <w:basedOn w:val="DefaultParagraphFont"/>
    <w:rsid w:val="0021742E"/>
  </w:style>
  <w:style w:type="character" w:customStyle="1" w:styleId="hljs-meta-keyword">
    <w:name w:val="hljs-meta-keyword"/>
    <w:basedOn w:val="DefaultParagraphFont"/>
    <w:rsid w:val="0021742E"/>
  </w:style>
  <w:style w:type="character" w:customStyle="1" w:styleId="hljs-name">
    <w:name w:val="hljs-name"/>
    <w:basedOn w:val="DefaultParagraphFont"/>
    <w:rsid w:val="0021742E"/>
  </w:style>
  <w:style w:type="character" w:customStyle="1" w:styleId="hljs-number">
    <w:name w:val="hljs-number"/>
    <w:basedOn w:val="DefaultParagraphFont"/>
    <w:rsid w:val="0021742E"/>
  </w:style>
  <w:style w:type="character" w:customStyle="1" w:styleId="hljs-selector-class">
    <w:name w:val="hljs-selector-class"/>
    <w:basedOn w:val="DefaultParagraphFont"/>
    <w:rsid w:val="0021742E"/>
  </w:style>
  <w:style w:type="character" w:customStyle="1" w:styleId="hljs-selector-tag">
    <w:name w:val="hljs-selector-tag"/>
    <w:basedOn w:val="DefaultParagraphFont"/>
    <w:rsid w:val="0021742E"/>
  </w:style>
  <w:style w:type="character" w:customStyle="1" w:styleId="hljs-string">
    <w:name w:val="hljs-string"/>
    <w:basedOn w:val="DefaultParagraphFont"/>
    <w:rsid w:val="0021742E"/>
  </w:style>
  <w:style w:type="character" w:customStyle="1" w:styleId="hljs-symbol">
    <w:name w:val="hljs-symbol"/>
    <w:basedOn w:val="DefaultParagraphFont"/>
    <w:rsid w:val="0021742E"/>
  </w:style>
  <w:style w:type="character" w:customStyle="1" w:styleId="hljs-tag">
    <w:name w:val="hljs-tag"/>
    <w:basedOn w:val="DefaultParagraphFont"/>
    <w:rsid w:val="0021742E"/>
  </w:style>
  <w:style w:type="character" w:styleId="HTMLAcronym">
    <w:name w:val="HTML Acronym"/>
    <w:basedOn w:val="DefaultParagraphFont"/>
    <w:uiPriority w:val="99"/>
    <w:unhideWhenUsed/>
    <w:rsid w:val="0021742E"/>
  </w:style>
  <w:style w:type="character" w:styleId="HTMLCode">
    <w:name w:val="HTML Code"/>
    <w:basedOn w:val="DefaultParagraphFont"/>
    <w:uiPriority w:val="99"/>
    <w:unhideWhenUsed/>
    <w:rsid w:val="0021742E"/>
    <w:rPr>
      <w:rFonts w:ascii="Consolas" w:hAnsi="Consolas"/>
      <w:sz w:val="20"/>
      <w:szCs w:val="20"/>
    </w:rPr>
  </w:style>
  <w:style w:type="character" w:styleId="HTMLKeyboard">
    <w:name w:val="HTML Keyboard"/>
    <w:basedOn w:val="DefaultParagraphFont"/>
    <w:uiPriority w:val="99"/>
    <w:unhideWhenUsed/>
    <w:rsid w:val="0021742E"/>
    <w:rPr>
      <w:rFonts w:ascii="Consolas" w:hAnsi="Consolas"/>
      <w:sz w:val="20"/>
      <w:szCs w:val="20"/>
    </w:rPr>
  </w:style>
  <w:style w:type="paragraph" w:styleId="HTMLPreformatted">
    <w:name w:val="HTML Preformatted"/>
    <w:basedOn w:val="Normal"/>
    <w:link w:val="HTMLPreformattedChar"/>
    <w:uiPriority w:val="99"/>
    <w:unhideWhenUsed/>
    <w:rsid w:val="0021742E"/>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21742E"/>
    <w:rPr>
      <w:rFonts w:ascii="Consolas" w:eastAsia="Arial" w:hAnsi="Consolas" w:cs="Arial"/>
      <w:sz w:val="20"/>
      <w:szCs w:val="20"/>
      <w:lang w:val="en-US"/>
    </w:rPr>
  </w:style>
  <w:style w:type="character" w:styleId="HTMLSample">
    <w:name w:val="HTML Sample"/>
    <w:basedOn w:val="DefaultParagraphFont"/>
    <w:uiPriority w:val="99"/>
    <w:unhideWhenUsed/>
    <w:rsid w:val="0021742E"/>
    <w:rPr>
      <w:rFonts w:ascii="Consolas" w:hAnsi="Consolas"/>
      <w:sz w:val="24"/>
      <w:szCs w:val="24"/>
    </w:rPr>
  </w:style>
  <w:style w:type="character" w:styleId="HTMLTypewriter">
    <w:name w:val="HTML Typewriter"/>
    <w:basedOn w:val="DefaultParagraphFont"/>
    <w:uiPriority w:val="99"/>
    <w:unhideWhenUsed/>
    <w:rsid w:val="0021742E"/>
    <w:rPr>
      <w:rFonts w:ascii="Consolas" w:hAnsi="Consolas"/>
      <w:sz w:val="20"/>
      <w:szCs w:val="20"/>
    </w:rPr>
  </w:style>
  <w:style w:type="character" w:styleId="HTMLVariable">
    <w:name w:val="HTML Variable"/>
    <w:basedOn w:val="DefaultParagraphFont"/>
    <w:uiPriority w:val="99"/>
    <w:unhideWhenUsed/>
    <w:rsid w:val="0021742E"/>
    <w:rPr>
      <w:i/>
      <w:iCs/>
    </w:rPr>
  </w:style>
  <w:style w:type="paragraph" w:customStyle="1" w:styleId="LinkBPBHEB">
    <w:name w:val="Link [BPB HEB]"/>
    <w:basedOn w:val="Normal"/>
    <w:link w:val="LinkBPBHEBChar"/>
    <w:qFormat/>
    <w:rsid w:val="0021742E"/>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21742E"/>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21742E"/>
    <w:pPr>
      <w:numPr>
        <w:numId w:val="27"/>
      </w:numPr>
      <w:contextualSpacing/>
    </w:pPr>
  </w:style>
  <w:style w:type="paragraph" w:styleId="ListParagraph">
    <w:name w:val="List Paragraph"/>
    <w:basedOn w:val="Normal"/>
    <w:uiPriority w:val="34"/>
    <w:qFormat/>
    <w:rsid w:val="0021742E"/>
    <w:pPr>
      <w:ind w:left="720"/>
      <w:contextualSpacing/>
    </w:pPr>
  </w:style>
  <w:style w:type="paragraph" w:customStyle="1" w:styleId="NormalBPBHEB">
    <w:name w:val="Normal [BPB HEB]"/>
    <w:basedOn w:val="Normal"/>
    <w:link w:val="NormalBPBHEBChar"/>
    <w:qFormat/>
    <w:rsid w:val="0021742E"/>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21742E"/>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21742E"/>
    <w:rPr>
      <w:rFonts w:ascii="Palatino Linotype" w:hAnsi="Palatino Linotype"/>
      <w:i/>
      <w:sz w:val="24"/>
    </w:rPr>
  </w:style>
  <w:style w:type="character" w:customStyle="1" w:styleId="ScreenTextBPBHEB">
    <w:name w:val="ScreenText[BPB HEB]"/>
    <w:basedOn w:val="NormalBPBHEBChar"/>
    <w:uiPriority w:val="1"/>
    <w:qFormat/>
    <w:rsid w:val="0021742E"/>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21742E"/>
    <w:pPr>
      <w:keepNext/>
      <w:keepLines/>
      <w:spacing w:after="320"/>
    </w:pPr>
    <w:rPr>
      <w:color w:val="666666"/>
      <w:sz w:val="30"/>
      <w:szCs w:val="30"/>
    </w:rPr>
  </w:style>
  <w:style w:type="character" w:customStyle="1" w:styleId="SubtitleChar">
    <w:name w:val="Subtitle Char"/>
    <w:basedOn w:val="DefaultParagraphFont"/>
    <w:link w:val="Subtitle"/>
    <w:rsid w:val="0021742E"/>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21742E"/>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21742E"/>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21742E"/>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21742E"/>
    <w:pPr>
      <w:keepNext/>
      <w:keepLines/>
      <w:spacing w:after="60"/>
    </w:pPr>
    <w:rPr>
      <w:sz w:val="52"/>
      <w:szCs w:val="52"/>
    </w:rPr>
  </w:style>
  <w:style w:type="character" w:customStyle="1" w:styleId="TitleChar">
    <w:name w:val="Title Char"/>
    <w:basedOn w:val="DefaultParagraphFont"/>
    <w:link w:val="Title"/>
    <w:rsid w:val="0021742E"/>
    <w:rPr>
      <w:rFonts w:ascii="Arial" w:eastAsia="Arial" w:hAnsi="Arial" w:cs="Arial"/>
      <w:sz w:val="52"/>
      <w:szCs w:val="52"/>
      <w:lang w:val="en-US"/>
    </w:rPr>
  </w:style>
  <w:style w:type="character" w:customStyle="1" w:styleId="UnresolvedMention1">
    <w:name w:val="Unresolved Mention1"/>
    <w:basedOn w:val="DefaultParagraphFont"/>
    <w:uiPriority w:val="99"/>
    <w:semiHidden/>
    <w:unhideWhenUsed/>
    <w:rsid w:val="0021742E"/>
    <w:rPr>
      <w:color w:val="605E5C"/>
      <w:shd w:val="clear" w:color="auto" w:fill="E1DFDD"/>
    </w:rPr>
  </w:style>
  <w:style w:type="paragraph" w:customStyle="1" w:styleId="FigureBPBHEB">
    <w:name w:val="Figure [BPB HEB]"/>
    <w:basedOn w:val="Normal"/>
    <w:qFormat/>
    <w:rsid w:val="004D7E08"/>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90149">
      <w:bodyDiv w:val="1"/>
      <w:marLeft w:val="0"/>
      <w:marRight w:val="0"/>
      <w:marTop w:val="0"/>
      <w:marBottom w:val="0"/>
      <w:divBdr>
        <w:top w:val="none" w:sz="0" w:space="0" w:color="auto"/>
        <w:left w:val="none" w:sz="0" w:space="0" w:color="auto"/>
        <w:bottom w:val="none" w:sz="0" w:space="0" w:color="auto"/>
        <w:right w:val="none" w:sz="0" w:space="0" w:color="auto"/>
      </w:divBdr>
    </w:div>
    <w:div w:id="20673547">
      <w:bodyDiv w:val="1"/>
      <w:marLeft w:val="0"/>
      <w:marRight w:val="0"/>
      <w:marTop w:val="0"/>
      <w:marBottom w:val="0"/>
      <w:divBdr>
        <w:top w:val="none" w:sz="0" w:space="0" w:color="auto"/>
        <w:left w:val="none" w:sz="0" w:space="0" w:color="auto"/>
        <w:bottom w:val="none" w:sz="0" w:space="0" w:color="auto"/>
        <w:right w:val="none" w:sz="0" w:space="0" w:color="auto"/>
      </w:divBdr>
    </w:div>
    <w:div w:id="92749709">
      <w:bodyDiv w:val="1"/>
      <w:marLeft w:val="0"/>
      <w:marRight w:val="0"/>
      <w:marTop w:val="0"/>
      <w:marBottom w:val="0"/>
      <w:divBdr>
        <w:top w:val="none" w:sz="0" w:space="0" w:color="auto"/>
        <w:left w:val="none" w:sz="0" w:space="0" w:color="auto"/>
        <w:bottom w:val="none" w:sz="0" w:space="0" w:color="auto"/>
        <w:right w:val="none" w:sz="0" w:space="0" w:color="auto"/>
      </w:divBdr>
    </w:div>
    <w:div w:id="98070656">
      <w:bodyDiv w:val="1"/>
      <w:marLeft w:val="0"/>
      <w:marRight w:val="0"/>
      <w:marTop w:val="0"/>
      <w:marBottom w:val="0"/>
      <w:divBdr>
        <w:top w:val="none" w:sz="0" w:space="0" w:color="auto"/>
        <w:left w:val="none" w:sz="0" w:space="0" w:color="auto"/>
        <w:bottom w:val="none" w:sz="0" w:space="0" w:color="auto"/>
        <w:right w:val="none" w:sz="0" w:space="0" w:color="auto"/>
      </w:divBdr>
    </w:div>
    <w:div w:id="103110522">
      <w:bodyDiv w:val="1"/>
      <w:marLeft w:val="0"/>
      <w:marRight w:val="0"/>
      <w:marTop w:val="0"/>
      <w:marBottom w:val="0"/>
      <w:divBdr>
        <w:top w:val="none" w:sz="0" w:space="0" w:color="auto"/>
        <w:left w:val="none" w:sz="0" w:space="0" w:color="auto"/>
        <w:bottom w:val="none" w:sz="0" w:space="0" w:color="auto"/>
        <w:right w:val="none" w:sz="0" w:space="0" w:color="auto"/>
      </w:divBdr>
    </w:div>
    <w:div w:id="103157452">
      <w:bodyDiv w:val="1"/>
      <w:marLeft w:val="0"/>
      <w:marRight w:val="0"/>
      <w:marTop w:val="0"/>
      <w:marBottom w:val="0"/>
      <w:divBdr>
        <w:top w:val="none" w:sz="0" w:space="0" w:color="auto"/>
        <w:left w:val="none" w:sz="0" w:space="0" w:color="auto"/>
        <w:bottom w:val="none" w:sz="0" w:space="0" w:color="auto"/>
        <w:right w:val="none" w:sz="0" w:space="0" w:color="auto"/>
      </w:divBdr>
    </w:div>
    <w:div w:id="109865151">
      <w:bodyDiv w:val="1"/>
      <w:marLeft w:val="0"/>
      <w:marRight w:val="0"/>
      <w:marTop w:val="0"/>
      <w:marBottom w:val="0"/>
      <w:divBdr>
        <w:top w:val="none" w:sz="0" w:space="0" w:color="auto"/>
        <w:left w:val="none" w:sz="0" w:space="0" w:color="auto"/>
        <w:bottom w:val="none" w:sz="0" w:space="0" w:color="auto"/>
        <w:right w:val="none" w:sz="0" w:space="0" w:color="auto"/>
      </w:divBdr>
    </w:div>
    <w:div w:id="137695000">
      <w:bodyDiv w:val="1"/>
      <w:marLeft w:val="0"/>
      <w:marRight w:val="0"/>
      <w:marTop w:val="0"/>
      <w:marBottom w:val="0"/>
      <w:divBdr>
        <w:top w:val="none" w:sz="0" w:space="0" w:color="auto"/>
        <w:left w:val="none" w:sz="0" w:space="0" w:color="auto"/>
        <w:bottom w:val="none" w:sz="0" w:space="0" w:color="auto"/>
        <w:right w:val="none" w:sz="0" w:space="0" w:color="auto"/>
      </w:divBdr>
    </w:div>
    <w:div w:id="164978218">
      <w:bodyDiv w:val="1"/>
      <w:marLeft w:val="0"/>
      <w:marRight w:val="0"/>
      <w:marTop w:val="0"/>
      <w:marBottom w:val="0"/>
      <w:divBdr>
        <w:top w:val="none" w:sz="0" w:space="0" w:color="auto"/>
        <w:left w:val="none" w:sz="0" w:space="0" w:color="auto"/>
        <w:bottom w:val="none" w:sz="0" w:space="0" w:color="auto"/>
        <w:right w:val="none" w:sz="0" w:space="0" w:color="auto"/>
      </w:divBdr>
    </w:div>
    <w:div w:id="218713803">
      <w:bodyDiv w:val="1"/>
      <w:marLeft w:val="0"/>
      <w:marRight w:val="0"/>
      <w:marTop w:val="0"/>
      <w:marBottom w:val="0"/>
      <w:divBdr>
        <w:top w:val="none" w:sz="0" w:space="0" w:color="auto"/>
        <w:left w:val="none" w:sz="0" w:space="0" w:color="auto"/>
        <w:bottom w:val="none" w:sz="0" w:space="0" w:color="auto"/>
        <w:right w:val="none" w:sz="0" w:space="0" w:color="auto"/>
      </w:divBdr>
    </w:div>
    <w:div w:id="253828827">
      <w:bodyDiv w:val="1"/>
      <w:marLeft w:val="0"/>
      <w:marRight w:val="0"/>
      <w:marTop w:val="0"/>
      <w:marBottom w:val="0"/>
      <w:divBdr>
        <w:top w:val="none" w:sz="0" w:space="0" w:color="auto"/>
        <w:left w:val="none" w:sz="0" w:space="0" w:color="auto"/>
        <w:bottom w:val="none" w:sz="0" w:space="0" w:color="auto"/>
        <w:right w:val="none" w:sz="0" w:space="0" w:color="auto"/>
      </w:divBdr>
    </w:div>
    <w:div w:id="268898561">
      <w:bodyDiv w:val="1"/>
      <w:marLeft w:val="0"/>
      <w:marRight w:val="0"/>
      <w:marTop w:val="0"/>
      <w:marBottom w:val="0"/>
      <w:divBdr>
        <w:top w:val="none" w:sz="0" w:space="0" w:color="auto"/>
        <w:left w:val="none" w:sz="0" w:space="0" w:color="auto"/>
        <w:bottom w:val="none" w:sz="0" w:space="0" w:color="auto"/>
        <w:right w:val="none" w:sz="0" w:space="0" w:color="auto"/>
      </w:divBdr>
    </w:div>
    <w:div w:id="274410817">
      <w:bodyDiv w:val="1"/>
      <w:marLeft w:val="0"/>
      <w:marRight w:val="0"/>
      <w:marTop w:val="0"/>
      <w:marBottom w:val="0"/>
      <w:divBdr>
        <w:top w:val="none" w:sz="0" w:space="0" w:color="auto"/>
        <w:left w:val="none" w:sz="0" w:space="0" w:color="auto"/>
        <w:bottom w:val="none" w:sz="0" w:space="0" w:color="auto"/>
        <w:right w:val="none" w:sz="0" w:space="0" w:color="auto"/>
      </w:divBdr>
    </w:div>
    <w:div w:id="281884703">
      <w:bodyDiv w:val="1"/>
      <w:marLeft w:val="0"/>
      <w:marRight w:val="0"/>
      <w:marTop w:val="0"/>
      <w:marBottom w:val="0"/>
      <w:divBdr>
        <w:top w:val="none" w:sz="0" w:space="0" w:color="auto"/>
        <w:left w:val="none" w:sz="0" w:space="0" w:color="auto"/>
        <w:bottom w:val="none" w:sz="0" w:space="0" w:color="auto"/>
        <w:right w:val="none" w:sz="0" w:space="0" w:color="auto"/>
      </w:divBdr>
    </w:div>
    <w:div w:id="303387534">
      <w:bodyDiv w:val="1"/>
      <w:marLeft w:val="0"/>
      <w:marRight w:val="0"/>
      <w:marTop w:val="0"/>
      <w:marBottom w:val="0"/>
      <w:divBdr>
        <w:top w:val="none" w:sz="0" w:space="0" w:color="auto"/>
        <w:left w:val="none" w:sz="0" w:space="0" w:color="auto"/>
        <w:bottom w:val="none" w:sz="0" w:space="0" w:color="auto"/>
        <w:right w:val="none" w:sz="0" w:space="0" w:color="auto"/>
      </w:divBdr>
    </w:div>
    <w:div w:id="318996116">
      <w:bodyDiv w:val="1"/>
      <w:marLeft w:val="0"/>
      <w:marRight w:val="0"/>
      <w:marTop w:val="0"/>
      <w:marBottom w:val="0"/>
      <w:divBdr>
        <w:top w:val="none" w:sz="0" w:space="0" w:color="auto"/>
        <w:left w:val="none" w:sz="0" w:space="0" w:color="auto"/>
        <w:bottom w:val="none" w:sz="0" w:space="0" w:color="auto"/>
        <w:right w:val="none" w:sz="0" w:space="0" w:color="auto"/>
      </w:divBdr>
    </w:div>
    <w:div w:id="319893780">
      <w:bodyDiv w:val="1"/>
      <w:marLeft w:val="0"/>
      <w:marRight w:val="0"/>
      <w:marTop w:val="0"/>
      <w:marBottom w:val="0"/>
      <w:divBdr>
        <w:top w:val="none" w:sz="0" w:space="0" w:color="auto"/>
        <w:left w:val="none" w:sz="0" w:space="0" w:color="auto"/>
        <w:bottom w:val="none" w:sz="0" w:space="0" w:color="auto"/>
        <w:right w:val="none" w:sz="0" w:space="0" w:color="auto"/>
      </w:divBdr>
    </w:div>
    <w:div w:id="330376736">
      <w:bodyDiv w:val="1"/>
      <w:marLeft w:val="0"/>
      <w:marRight w:val="0"/>
      <w:marTop w:val="0"/>
      <w:marBottom w:val="0"/>
      <w:divBdr>
        <w:top w:val="none" w:sz="0" w:space="0" w:color="auto"/>
        <w:left w:val="none" w:sz="0" w:space="0" w:color="auto"/>
        <w:bottom w:val="none" w:sz="0" w:space="0" w:color="auto"/>
        <w:right w:val="none" w:sz="0" w:space="0" w:color="auto"/>
      </w:divBdr>
    </w:div>
    <w:div w:id="437453167">
      <w:bodyDiv w:val="1"/>
      <w:marLeft w:val="0"/>
      <w:marRight w:val="0"/>
      <w:marTop w:val="0"/>
      <w:marBottom w:val="0"/>
      <w:divBdr>
        <w:top w:val="none" w:sz="0" w:space="0" w:color="auto"/>
        <w:left w:val="none" w:sz="0" w:space="0" w:color="auto"/>
        <w:bottom w:val="none" w:sz="0" w:space="0" w:color="auto"/>
        <w:right w:val="none" w:sz="0" w:space="0" w:color="auto"/>
      </w:divBdr>
    </w:div>
    <w:div w:id="446236941">
      <w:bodyDiv w:val="1"/>
      <w:marLeft w:val="0"/>
      <w:marRight w:val="0"/>
      <w:marTop w:val="0"/>
      <w:marBottom w:val="0"/>
      <w:divBdr>
        <w:top w:val="none" w:sz="0" w:space="0" w:color="auto"/>
        <w:left w:val="none" w:sz="0" w:space="0" w:color="auto"/>
        <w:bottom w:val="none" w:sz="0" w:space="0" w:color="auto"/>
        <w:right w:val="none" w:sz="0" w:space="0" w:color="auto"/>
      </w:divBdr>
    </w:div>
    <w:div w:id="448208784">
      <w:bodyDiv w:val="1"/>
      <w:marLeft w:val="0"/>
      <w:marRight w:val="0"/>
      <w:marTop w:val="0"/>
      <w:marBottom w:val="0"/>
      <w:divBdr>
        <w:top w:val="none" w:sz="0" w:space="0" w:color="auto"/>
        <w:left w:val="none" w:sz="0" w:space="0" w:color="auto"/>
        <w:bottom w:val="none" w:sz="0" w:space="0" w:color="auto"/>
        <w:right w:val="none" w:sz="0" w:space="0" w:color="auto"/>
      </w:divBdr>
    </w:div>
    <w:div w:id="453597738">
      <w:bodyDiv w:val="1"/>
      <w:marLeft w:val="0"/>
      <w:marRight w:val="0"/>
      <w:marTop w:val="0"/>
      <w:marBottom w:val="0"/>
      <w:divBdr>
        <w:top w:val="none" w:sz="0" w:space="0" w:color="auto"/>
        <w:left w:val="none" w:sz="0" w:space="0" w:color="auto"/>
        <w:bottom w:val="none" w:sz="0" w:space="0" w:color="auto"/>
        <w:right w:val="none" w:sz="0" w:space="0" w:color="auto"/>
      </w:divBdr>
    </w:div>
    <w:div w:id="471486142">
      <w:bodyDiv w:val="1"/>
      <w:marLeft w:val="0"/>
      <w:marRight w:val="0"/>
      <w:marTop w:val="0"/>
      <w:marBottom w:val="0"/>
      <w:divBdr>
        <w:top w:val="none" w:sz="0" w:space="0" w:color="auto"/>
        <w:left w:val="none" w:sz="0" w:space="0" w:color="auto"/>
        <w:bottom w:val="none" w:sz="0" w:space="0" w:color="auto"/>
        <w:right w:val="none" w:sz="0" w:space="0" w:color="auto"/>
      </w:divBdr>
    </w:div>
    <w:div w:id="474837281">
      <w:bodyDiv w:val="1"/>
      <w:marLeft w:val="0"/>
      <w:marRight w:val="0"/>
      <w:marTop w:val="0"/>
      <w:marBottom w:val="0"/>
      <w:divBdr>
        <w:top w:val="none" w:sz="0" w:space="0" w:color="auto"/>
        <w:left w:val="none" w:sz="0" w:space="0" w:color="auto"/>
        <w:bottom w:val="none" w:sz="0" w:space="0" w:color="auto"/>
        <w:right w:val="none" w:sz="0" w:space="0" w:color="auto"/>
      </w:divBdr>
    </w:div>
    <w:div w:id="490026620">
      <w:bodyDiv w:val="1"/>
      <w:marLeft w:val="0"/>
      <w:marRight w:val="0"/>
      <w:marTop w:val="0"/>
      <w:marBottom w:val="0"/>
      <w:divBdr>
        <w:top w:val="none" w:sz="0" w:space="0" w:color="auto"/>
        <w:left w:val="none" w:sz="0" w:space="0" w:color="auto"/>
        <w:bottom w:val="none" w:sz="0" w:space="0" w:color="auto"/>
        <w:right w:val="none" w:sz="0" w:space="0" w:color="auto"/>
      </w:divBdr>
    </w:div>
    <w:div w:id="494611501">
      <w:bodyDiv w:val="1"/>
      <w:marLeft w:val="0"/>
      <w:marRight w:val="0"/>
      <w:marTop w:val="0"/>
      <w:marBottom w:val="0"/>
      <w:divBdr>
        <w:top w:val="none" w:sz="0" w:space="0" w:color="auto"/>
        <w:left w:val="none" w:sz="0" w:space="0" w:color="auto"/>
        <w:bottom w:val="none" w:sz="0" w:space="0" w:color="auto"/>
        <w:right w:val="none" w:sz="0" w:space="0" w:color="auto"/>
      </w:divBdr>
    </w:div>
    <w:div w:id="522401468">
      <w:bodyDiv w:val="1"/>
      <w:marLeft w:val="0"/>
      <w:marRight w:val="0"/>
      <w:marTop w:val="0"/>
      <w:marBottom w:val="0"/>
      <w:divBdr>
        <w:top w:val="none" w:sz="0" w:space="0" w:color="auto"/>
        <w:left w:val="none" w:sz="0" w:space="0" w:color="auto"/>
        <w:bottom w:val="none" w:sz="0" w:space="0" w:color="auto"/>
        <w:right w:val="none" w:sz="0" w:space="0" w:color="auto"/>
      </w:divBdr>
    </w:div>
    <w:div w:id="528184039">
      <w:bodyDiv w:val="1"/>
      <w:marLeft w:val="0"/>
      <w:marRight w:val="0"/>
      <w:marTop w:val="0"/>
      <w:marBottom w:val="0"/>
      <w:divBdr>
        <w:top w:val="none" w:sz="0" w:space="0" w:color="auto"/>
        <w:left w:val="none" w:sz="0" w:space="0" w:color="auto"/>
        <w:bottom w:val="none" w:sz="0" w:space="0" w:color="auto"/>
        <w:right w:val="none" w:sz="0" w:space="0" w:color="auto"/>
      </w:divBdr>
    </w:div>
    <w:div w:id="563217871">
      <w:bodyDiv w:val="1"/>
      <w:marLeft w:val="0"/>
      <w:marRight w:val="0"/>
      <w:marTop w:val="0"/>
      <w:marBottom w:val="0"/>
      <w:divBdr>
        <w:top w:val="none" w:sz="0" w:space="0" w:color="auto"/>
        <w:left w:val="none" w:sz="0" w:space="0" w:color="auto"/>
        <w:bottom w:val="none" w:sz="0" w:space="0" w:color="auto"/>
        <w:right w:val="none" w:sz="0" w:space="0" w:color="auto"/>
      </w:divBdr>
    </w:div>
    <w:div w:id="567884312">
      <w:bodyDiv w:val="1"/>
      <w:marLeft w:val="0"/>
      <w:marRight w:val="0"/>
      <w:marTop w:val="0"/>
      <w:marBottom w:val="0"/>
      <w:divBdr>
        <w:top w:val="none" w:sz="0" w:space="0" w:color="auto"/>
        <w:left w:val="none" w:sz="0" w:space="0" w:color="auto"/>
        <w:bottom w:val="none" w:sz="0" w:space="0" w:color="auto"/>
        <w:right w:val="none" w:sz="0" w:space="0" w:color="auto"/>
      </w:divBdr>
    </w:div>
    <w:div w:id="573079227">
      <w:bodyDiv w:val="1"/>
      <w:marLeft w:val="0"/>
      <w:marRight w:val="0"/>
      <w:marTop w:val="0"/>
      <w:marBottom w:val="0"/>
      <w:divBdr>
        <w:top w:val="none" w:sz="0" w:space="0" w:color="auto"/>
        <w:left w:val="none" w:sz="0" w:space="0" w:color="auto"/>
        <w:bottom w:val="none" w:sz="0" w:space="0" w:color="auto"/>
        <w:right w:val="none" w:sz="0" w:space="0" w:color="auto"/>
      </w:divBdr>
    </w:div>
    <w:div w:id="583730094">
      <w:bodyDiv w:val="1"/>
      <w:marLeft w:val="0"/>
      <w:marRight w:val="0"/>
      <w:marTop w:val="0"/>
      <w:marBottom w:val="0"/>
      <w:divBdr>
        <w:top w:val="none" w:sz="0" w:space="0" w:color="auto"/>
        <w:left w:val="none" w:sz="0" w:space="0" w:color="auto"/>
        <w:bottom w:val="none" w:sz="0" w:space="0" w:color="auto"/>
        <w:right w:val="none" w:sz="0" w:space="0" w:color="auto"/>
      </w:divBdr>
    </w:div>
    <w:div w:id="597451542">
      <w:bodyDiv w:val="1"/>
      <w:marLeft w:val="0"/>
      <w:marRight w:val="0"/>
      <w:marTop w:val="0"/>
      <w:marBottom w:val="0"/>
      <w:divBdr>
        <w:top w:val="none" w:sz="0" w:space="0" w:color="auto"/>
        <w:left w:val="none" w:sz="0" w:space="0" w:color="auto"/>
        <w:bottom w:val="none" w:sz="0" w:space="0" w:color="auto"/>
        <w:right w:val="none" w:sz="0" w:space="0" w:color="auto"/>
      </w:divBdr>
    </w:div>
    <w:div w:id="598173348">
      <w:bodyDiv w:val="1"/>
      <w:marLeft w:val="0"/>
      <w:marRight w:val="0"/>
      <w:marTop w:val="0"/>
      <w:marBottom w:val="0"/>
      <w:divBdr>
        <w:top w:val="none" w:sz="0" w:space="0" w:color="auto"/>
        <w:left w:val="none" w:sz="0" w:space="0" w:color="auto"/>
        <w:bottom w:val="none" w:sz="0" w:space="0" w:color="auto"/>
        <w:right w:val="none" w:sz="0" w:space="0" w:color="auto"/>
      </w:divBdr>
    </w:div>
    <w:div w:id="625354255">
      <w:bodyDiv w:val="1"/>
      <w:marLeft w:val="0"/>
      <w:marRight w:val="0"/>
      <w:marTop w:val="0"/>
      <w:marBottom w:val="0"/>
      <w:divBdr>
        <w:top w:val="none" w:sz="0" w:space="0" w:color="auto"/>
        <w:left w:val="none" w:sz="0" w:space="0" w:color="auto"/>
        <w:bottom w:val="none" w:sz="0" w:space="0" w:color="auto"/>
        <w:right w:val="none" w:sz="0" w:space="0" w:color="auto"/>
      </w:divBdr>
    </w:div>
    <w:div w:id="626862888">
      <w:bodyDiv w:val="1"/>
      <w:marLeft w:val="0"/>
      <w:marRight w:val="0"/>
      <w:marTop w:val="0"/>
      <w:marBottom w:val="0"/>
      <w:divBdr>
        <w:top w:val="none" w:sz="0" w:space="0" w:color="auto"/>
        <w:left w:val="none" w:sz="0" w:space="0" w:color="auto"/>
        <w:bottom w:val="none" w:sz="0" w:space="0" w:color="auto"/>
        <w:right w:val="none" w:sz="0" w:space="0" w:color="auto"/>
      </w:divBdr>
    </w:div>
    <w:div w:id="704134367">
      <w:bodyDiv w:val="1"/>
      <w:marLeft w:val="0"/>
      <w:marRight w:val="0"/>
      <w:marTop w:val="0"/>
      <w:marBottom w:val="0"/>
      <w:divBdr>
        <w:top w:val="none" w:sz="0" w:space="0" w:color="auto"/>
        <w:left w:val="none" w:sz="0" w:space="0" w:color="auto"/>
        <w:bottom w:val="none" w:sz="0" w:space="0" w:color="auto"/>
        <w:right w:val="none" w:sz="0" w:space="0" w:color="auto"/>
      </w:divBdr>
    </w:div>
    <w:div w:id="707949126">
      <w:bodyDiv w:val="1"/>
      <w:marLeft w:val="0"/>
      <w:marRight w:val="0"/>
      <w:marTop w:val="0"/>
      <w:marBottom w:val="0"/>
      <w:divBdr>
        <w:top w:val="none" w:sz="0" w:space="0" w:color="auto"/>
        <w:left w:val="none" w:sz="0" w:space="0" w:color="auto"/>
        <w:bottom w:val="none" w:sz="0" w:space="0" w:color="auto"/>
        <w:right w:val="none" w:sz="0" w:space="0" w:color="auto"/>
      </w:divBdr>
    </w:div>
    <w:div w:id="718361240">
      <w:bodyDiv w:val="1"/>
      <w:marLeft w:val="0"/>
      <w:marRight w:val="0"/>
      <w:marTop w:val="0"/>
      <w:marBottom w:val="0"/>
      <w:divBdr>
        <w:top w:val="none" w:sz="0" w:space="0" w:color="auto"/>
        <w:left w:val="none" w:sz="0" w:space="0" w:color="auto"/>
        <w:bottom w:val="none" w:sz="0" w:space="0" w:color="auto"/>
        <w:right w:val="none" w:sz="0" w:space="0" w:color="auto"/>
      </w:divBdr>
    </w:div>
    <w:div w:id="721291263">
      <w:bodyDiv w:val="1"/>
      <w:marLeft w:val="0"/>
      <w:marRight w:val="0"/>
      <w:marTop w:val="0"/>
      <w:marBottom w:val="0"/>
      <w:divBdr>
        <w:top w:val="none" w:sz="0" w:space="0" w:color="auto"/>
        <w:left w:val="none" w:sz="0" w:space="0" w:color="auto"/>
        <w:bottom w:val="none" w:sz="0" w:space="0" w:color="auto"/>
        <w:right w:val="none" w:sz="0" w:space="0" w:color="auto"/>
      </w:divBdr>
    </w:div>
    <w:div w:id="728114829">
      <w:bodyDiv w:val="1"/>
      <w:marLeft w:val="0"/>
      <w:marRight w:val="0"/>
      <w:marTop w:val="0"/>
      <w:marBottom w:val="0"/>
      <w:divBdr>
        <w:top w:val="none" w:sz="0" w:space="0" w:color="auto"/>
        <w:left w:val="none" w:sz="0" w:space="0" w:color="auto"/>
        <w:bottom w:val="none" w:sz="0" w:space="0" w:color="auto"/>
        <w:right w:val="none" w:sz="0" w:space="0" w:color="auto"/>
      </w:divBdr>
    </w:div>
    <w:div w:id="758327956">
      <w:bodyDiv w:val="1"/>
      <w:marLeft w:val="0"/>
      <w:marRight w:val="0"/>
      <w:marTop w:val="0"/>
      <w:marBottom w:val="0"/>
      <w:divBdr>
        <w:top w:val="none" w:sz="0" w:space="0" w:color="auto"/>
        <w:left w:val="none" w:sz="0" w:space="0" w:color="auto"/>
        <w:bottom w:val="none" w:sz="0" w:space="0" w:color="auto"/>
        <w:right w:val="none" w:sz="0" w:space="0" w:color="auto"/>
      </w:divBdr>
    </w:div>
    <w:div w:id="767385398">
      <w:bodyDiv w:val="1"/>
      <w:marLeft w:val="0"/>
      <w:marRight w:val="0"/>
      <w:marTop w:val="0"/>
      <w:marBottom w:val="0"/>
      <w:divBdr>
        <w:top w:val="none" w:sz="0" w:space="0" w:color="auto"/>
        <w:left w:val="none" w:sz="0" w:space="0" w:color="auto"/>
        <w:bottom w:val="none" w:sz="0" w:space="0" w:color="auto"/>
        <w:right w:val="none" w:sz="0" w:space="0" w:color="auto"/>
      </w:divBdr>
    </w:div>
    <w:div w:id="805590028">
      <w:bodyDiv w:val="1"/>
      <w:marLeft w:val="0"/>
      <w:marRight w:val="0"/>
      <w:marTop w:val="0"/>
      <w:marBottom w:val="0"/>
      <w:divBdr>
        <w:top w:val="none" w:sz="0" w:space="0" w:color="auto"/>
        <w:left w:val="none" w:sz="0" w:space="0" w:color="auto"/>
        <w:bottom w:val="none" w:sz="0" w:space="0" w:color="auto"/>
        <w:right w:val="none" w:sz="0" w:space="0" w:color="auto"/>
      </w:divBdr>
    </w:div>
    <w:div w:id="828446349">
      <w:bodyDiv w:val="1"/>
      <w:marLeft w:val="0"/>
      <w:marRight w:val="0"/>
      <w:marTop w:val="0"/>
      <w:marBottom w:val="0"/>
      <w:divBdr>
        <w:top w:val="none" w:sz="0" w:space="0" w:color="auto"/>
        <w:left w:val="none" w:sz="0" w:space="0" w:color="auto"/>
        <w:bottom w:val="none" w:sz="0" w:space="0" w:color="auto"/>
        <w:right w:val="none" w:sz="0" w:space="0" w:color="auto"/>
      </w:divBdr>
    </w:div>
    <w:div w:id="831675207">
      <w:bodyDiv w:val="1"/>
      <w:marLeft w:val="0"/>
      <w:marRight w:val="0"/>
      <w:marTop w:val="0"/>
      <w:marBottom w:val="0"/>
      <w:divBdr>
        <w:top w:val="none" w:sz="0" w:space="0" w:color="auto"/>
        <w:left w:val="none" w:sz="0" w:space="0" w:color="auto"/>
        <w:bottom w:val="none" w:sz="0" w:space="0" w:color="auto"/>
        <w:right w:val="none" w:sz="0" w:space="0" w:color="auto"/>
      </w:divBdr>
    </w:div>
    <w:div w:id="839471700">
      <w:bodyDiv w:val="1"/>
      <w:marLeft w:val="0"/>
      <w:marRight w:val="0"/>
      <w:marTop w:val="0"/>
      <w:marBottom w:val="0"/>
      <w:divBdr>
        <w:top w:val="none" w:sz="0" w:space="0" w:color="auto"/>
        <w:left w:val="none" w:sz="0" w:space="0" w:color="auto"/>
        <w:bottom w:val="none" w:sz="0" w:space="0" w:color="auto"/>
        <w:right w:val="none" w:sz="0" w:space="0" w:color="auto"/>
      </w:divBdr>
    </w:div>
    <w:div w:id="854266279">
      <w:bodyDiv w:val="1"/>
      <w:marLeft w:val="0"/>
      <w:marRight w:val="0"/>
      <w:marTop w:val="0"/>
      <w:marBottom w:val="0"/>
      <w:divBdr>
        <w:top w:val="none" w:sz="0" w:space="0" w:color="auto"/>
        <w:left w:val="none" w:sz="0" w:space="0" w:color="auto"/>
        <w:bottom w:val="none" w:sz="0" w:space="0" w:color="auto"/>
        <w:right w:val="none" w:sz="0" w:space="0" w:color="auto"/>
      </w:divBdr>
      <w:divsChild>
        <w:div w:id="1593002921">
          <w:marLeft w:val="0"/>
          <w:marRight w:val="0"/>
          <w:marTop w:val="0"/>
          <w:marBottom w:val="0"/>
          <w:divBdr>
            <w:top w:val="none" w:sz="0" w:space="0" w:color="auto"/>
            <w:left w:val="none" w:sz="0" w:space="0" w:color="auto"/>
            <w:bottom w:val="none" w:sz="0" w:space="0" w:color="auto"/>
            <w:right w:val="none" w:sz="0" w:space="0" w:color="auto"/>
          </w:divBdr>
          <w:divsChild>
            <w:div w:id="1572228240">
              <w:marLeft w:val="0"/>
              <w:marRight w:val="0"/>
              <w:marTop w:val="0"/>
              <w:marBottom w:val="0"/>
              <w:divBdr>
                <w:top w:val="none" w:sz="0" w:space="0" w:color="auto"/>
                <w:left w:val="none" w:sz="0" w:space="0" w:color="auto"/>
                <w:bottom w:val="none" w:sz="0" w:space="0" w:color="auto"/>
                <w:right w:val="none" w:sz="0" w:space="0" w:color="auto"/>
              </w:divBdr>
              <w:divsChild>
                <w:div w:id="1438019688">
                  <w:marLeft w:val="0"/>
                  <w:marRight w:val="0"/>
                  <w:marTop w:val="0"/>
                  <w:marBottom w:val="0"/>
                  <w:divBdr>
                    <w:top w:val="none" w:sz="0" w:space="0" w:color="auto"/>
                    <w:left w:val="none" w:sz="0" w:space="0" w:color="auto"/>
                    <w:bottom w:val="none" w:sz="0" w:space="0" w:color="auto"/>
                    <w:right w:val="none" w:sz="0" w:space="0" w:color="auto"/>
                  </w:divBdr>
                  <w:divsChild>
                    <w:div w:id="445393588">
                      <w:marLeft w:val="0"/>
                      <w:marRight w:val="0"/>
                      <w:marTop w:val="0"/>
                      <w:marBottom w:val="0"/>
                      <w:divBdr>
                        <w:top w:val="none" w:sz="0" w:space="0" w:color="auto"/>
                        <w:left w:val="none" w:sz="0" w:space="0" w:color="auto"/>
                        <w:bottom w:val="none" w:sz="0" w:space="0" w:color="auto"/>
                        <w:right w:val="none" w:sz="0" w:space="0" w:color="auto"/>
                      </w:divBdr>
                      <w:divsChild>
                        <w:div w:id="543521114">
                          <w:marLeft w:val="0"/>
                          <w:marRight w:val="0"/>
                          <w:marTop w:val="0"/>
                          <w:marBottom w:val="0"/>
                          <w:divBdr>
                            <w:top w:val="none" w:sz="0" w:space="0" w:color="auto"/>
                            <w:left w:val="none" w:sz="0" w:space="0" w:color="auto"/>
                            <w:bottom w:val="none" w:sz="0" w:space="0" w:color="auto"/>
                            <w:right w:val="none" w:sz="0" w:space="0" w:color="auto"/>
                          </w:divBdr>
                          <w:divsChild>
                            <w:div w:id="291911631">
                              <w:marLeft w:val="0"/>
                              <w:marRight w:val="0"/>
                              <w:marTop w:val="0"/>
                              <w:marBottom w:val="0"/>
                              <w:divBdr>
                                <w:top w:val="none" w:sz="0" w:space="0" w:color="auto"/>
                                <w:left w:val="none" w:sz="0" w:space="0" w:color="auto"/>
                                <w:bottom w:val="none" w:sz="0" w:space="0" w:color="auto"/>
                                <w:right w:val="none" w:sz="0" w:space="0" w:color="auto"/>
                              </w:divBdr>
                              <w:divsChild>
                                <w:div w:id="1606380021">
                                  <w:marLeft w:val="0"/>
                                  <w:marRight w:val="0"/>
                                  <w:marTop w:val="0"/>
                                  <w:marBottom w:val="0"/>
                                  <w:divBdr>
                                    <w:top w:val="none" w:sz="0" w:space="0" w:color="auto"/>
                                    <w:left w:val="none" w:sz="0" w:space="0" w:color="auto"/>
                                    <w:bottom w:val="none" w:sz="0" w:space="0" w:color="auto"/>
                                    <w:right w:val="none" w:sz="0" w:space="0" w:color="auto"/>
                                  </w:divBdr>
                                  <w:divsChild>
                                    <w:div w:id="1215237634">
                                      <w:marLeft w:val="0"/>
                                      <w:marRight w:val="0"/>
                                      <w:marTop w:val="0"/>
                                      <w:marBottom w:val="0"/>
                                      <w:divBdr>
                                        <w:top w:val="none" w:sz="0" w:space="0" w:color="auto"/>
                                        <w:left w:val="none" w:sz="0" w:space="0" w:color="auto"/>
                                        <w:bottom w:val="none" w:sz="0" w:space="0" w:color="auto"/>
                                        <w:right w:val="none" w:sz="0" w:space="0" w:color="auto"/>
                                      </w:divBdr>
                                      <w:divsChild>
                                        <w:div w:id="928541642">
                                          <w:marLeft w:val="0"/>
                                          <w:marRight w:val="0"/>
                                          <w:marTop w:val="0"/>
                                          <w:marBottom w:val="0"/>
                                          <w:divBdr>
                                            <w:top w:val="none" w:sz="0" w:space="0" w:color="auto"/>
                                            <w:left w:val="none" w:sz="0" w:space="0" w:color="auto"/>
                                            <w:bottom w:val="none" w:sz="0" w:space="0" w:color="auto"/>
                                            <w:right w:val="none" w:sz="0" w:space="0" w:color="auto"/>
                                          </w:divBdr>
                                          <w:divsChild>
                                            <w:div w:id="69740661">
                                              <w:marLeft w:val="0"/>
                                              <w:marRight w:val="0"/>
                                              <w:marTop w:val="0"/>
                                              <w:marBottom w:val="0"/>
                                              <w:divBdr>
                                                <w:top w:val="none" w:sz="0" w:space="0" w:color="auto"/>
                                                <w:left w:val="none" w:sz="0" w:space="0" w:color="auto"/>
                                                <w:bottom w:val="none" w:sz="0" w:space="0" w:color="auto"/>
                                                <w:right w:val="none" w:sz="0" w:space="0" w:color="auto"/>
                                              </w:divBdr>
                                              <w:divsChild>
                                                <w:div w:id="109472465">
                                                  <w:marLeft w:val="0"/>
                                                  <w:marRight w:val="0"/>
                                                  <w:marTop w:val="0"/>
                                                  <w:marBottom w:val="0"/>
                                                  <w:divBdr>
                                                    <w:top w:val="none" w:sz="0" w:space="0" w:color="auto"/>
                                                    <w:left w:val="none" w:sz="0" w:space="0" w:color="auto"/>
                                                    <w:bottom w:val="none" w:sz="0" w:space="0" w:color="auto"/>
                                                    <w:right w:val="none" w:sz="0" w:space="0" w:color="auto"/>
                                                  </w:divBdr>
                                                  <w:divsChild>
                                                    <w:div w:id="896358546">
                                                      <w:marLeft w:val="0"/>
                                                      <w:marRight w:val="0"/>
                                                      <w:marTop w:val="0"/>
                                                      <w:marBottom w:val="0"/>
                                                      <w:divBdr>
                                                        <w:top w:val="none" w:sz="0" w:space="0" w:color="auto"/>
                                                        <w:left w:val="none" w:sz="0" w:space="0" w:color="auto"/>
                                                        <w:bottom w:val="none" w:sz="0" w:space="0" w:color="auto"/>
                                                        <w:right w:val="none" w:sz="0" w:space="0" w:color="auto"/>
                                                      </w:divBdr>
                                                      <w:divsChild>
                                                        <w:div w:id="934364817">
                                                          <w:marLeft w:val="0"/>
                                                          <w:marRight w:val="0"/>
                                                          <w:marTop w:val="0"/>
                                                          <w:marBottom w:val="0"/>
                                                          <w:divBdr>
                                                            <w:top w:val="none" w:sz="0" w:space="0" w:color="auto"/>
                                                            <w:left w:val="none" w:sz="0" w:space="0" w:color="auto"/>
                                                            <w:bottom w:val="none" w:sz="0" w:space="0" w:color="auto"/>
                                                            <w:right w:val="none" w:sz="0" w:space="0" w:color="auto"/>
                                                          </w:divBdr>
                                                          <w:divsChild>
                                                            <w:div w:id="1234436801">
                                                              <w:marLeft w:val="0"/>
                                                              <w:marRight w:val="0"/>
                                                              <w:marTop w:val="0"/>
                                                              <w:marBottom w:val="0"/>
                                                              <w:divBdr>
                                                                <w:top w:val="none" w:sz="0" w:space="0" w:color="auto"/>
                                                                <w:left w:val="none" w:sz="0" w:space="0" w:color="auto"/>
                                                                <w:bottom w:val="none" w:sz="0" w:space="0" w:color="auto"/>
                                                                <w:right w:val="none" w:sz="0" w:space="0" w:color="auto"/>
                                                              </w:divBdr>
                                                              <w:divsChild>
                                                                <w:div w:id="16541989">
                                                                  <w:marLeft w:val="0"/>
                                                                  <w:marRight w:val="0"/>
                                                                  <w:marTop w:val="0"/>
                                                                  <w:marBottom w:val="0"/>
                                                                  <w:divBdr>
                                                                    <w:top w:val="none" w:sz="0" w:space="0" w:color="auto"/>
                                                                    <w:left w:val="none" w:sz="0" w:space="0" w:color="auto"/>
                                                                    <w:bottom w:val="none" w:sz="0" w:space="0" w:color="auto"/>
                                                                    <w:right w:val="none" w:sz="0" w:space="0" w:color="auto"/>
                                                                  </w:divBdr>
                                                                </w:div>
                                                                <w:div w:id="525751243">
                                                                  <w:marLeft w:val="0"/>
                                                                  <w:marRight w:val="0"/>
                                                                  <w:marTop w:val="0"/>
                                                                  <w:marBottom w:val="0"/>
                                                                  <w:divBdr>
                                                                    <w:top w:val="none" w:sz="0" w:space="0" w:color="auto"/>
                                                                    <w:left w:val="none" w:sz="0" w:space="0" w:color="auto"/>
                                                                    <w:bottom w:val="none" w:sz="0" w:space="0" w:color="auto"/>
                                                                    <w:right w:val="none" w:sz="0" w:space="0" w:color="auto"/>
                                                                  </w:divBdr>
                                                                  <w:divsChild>
                                                                    <w:div w:id="767434875">
                                                                      <w:marLeft w:val="0"/>
                                                                      <w:marRight w:val="0"/>
                                                                      <w:marTop w:val="0"/>
                                                                      <w:marBottom w:val="0"/>
                                                                      <w:divBdr>
                                                                        <w:top w:val="none" w:sz="0" w:space="0" w:color="auto"/>
                                                                        <w:left w:val="none" w:sz="0" w:space="0" w:color="auto"/>
                                                                        <w:bottom w:val="none" w:sz="0" w:space="0" w:color="auto"/>
                                                                        <w:right w:val="none" w:sz="0" w:space="0" w:color="auto"/>
                                                                      </w:divBdr>
                                                                      <w:divsChild>
                                                                        <w:div w:id="17225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62475533">
      <w:bodyDiv w:val="1"/>
      <w:marLeft w:val="0"/>
      <w:marRight w:val="0"/>
      <w:marTop w:val="0"/>
      <w:marBottom w:val="0"/>
      <w:divBdr>
        <w:top w:val="none" w:sz="0" w:space="0" w:color="auto"/>
        <w:left w:val="none" w:sz="0" w:space="0" w:color="auto"/>
        <w:bottom w:val="none" w:sz="0" w:space="0" w:color="auto"/>
        <w:right w:val="none" w:sz="0" w:space="0" w:color="auto"/>
      </w:divBdr>
    </w:div>
    <w:div w:id="867718583">
      <w:bodyDiv w:val="1"/>
      <w:marLeft w:val="0"/>
      <w:marRight w:val="0"/>
      <w:marTop w:val="0"/>
      <w:marBottom w:val="0"/>
      <w:divBdr>
        <w:top w:val="none" w:sz="0" w:space="0" w:color="auto"/>
        <w:left w:val="none" w:sz="0" w:space="0" w:color="auto"/>
        <w:bottom w:val="none" w:sz="0" w:space="0" w:color="auto"/>
        <w:right w:val="none" w:sz="0" w:space="0" w:color="auto"/>
      </w:divBdr>
    </w:div>
    <w:div w:id="898708012">
      <w:bodyDiv w:val="1"/>
      <w:marLeft w:val="0"/>
      <w:marRight w:val="0"/>
      <w:marTop w:val="0"/>
      <w:marBottom w:val="0"/>
      <w:divBdr>
        <w:top w:val="none" w:sz="0" w:space="0" w:color="auto"/>
        <w:left w:val="none" w:sz="0" w:space="0" w:color="auto"/>
        <w:bottom w:val="none" w:sz="0" w:space="0" w:color="auto"/>
        <w:right w:val="none" w:sz="0" w:space="0" w:color="auto"/>
      </w:divBdr>
    </w:div>
    <w:div w:id="901990447">
      <w:bodyDiv w:val="1"/>
      <w:marLeft w:val="0"/>
      <w:marRight w:val="0"/>
      <w:marTop w:val="0"/>
      <w:marBottom w:val="0"/>
      <w:divBdr>
        <w:top w:val="none" w:sz="0" w:space="0" w:color="auto"/>
        <w:left w:val="none" w:sz="0" w:space="0" w:color="auto"/>
        <w:bottom w:val="none" w:sz="0" w:space="0" w:color="auto"/>
        <w:right w:val="none" w:sz="0" w:space="0" w:color="auto"/>
      </w:divBdr>
    </w:div>
    <w:div w:id="968704897">
      <w:bodyDiv w:val="1"/>
      <w:marLeft w:val="0"/>
      <w:marRight w:val="0"/>
      <w:marTop w:val="0"/>
      <w:marBottom w:val="0"/>
      <w:divBdr>
        <w:top w:val="none" w:sz="0" w:space="0" w:color="auto"/>
        <w:left w:val="none" w:sz="0" w:space="0" w:color="auto"/>
        <w:bottom w:val="none" w:sz="0" w:space="0" w:color="auto"/>
        <w:right w:val="none" w:sz="0" w:space="0" w:color="auto"/>
      </w:divBdr>
    </w:div>
    <w:div w:id="1067920717">
      <w:bodyDiv w:val="1"/>
      <w:marLeft w:val="0"/>
      <w:marRight w:val="0"/>
      <w:marTop w:val="0"/>
      <w:marBottom w:val="0"/>
      <w:divBdr>
        <w:top w:val="none" w:sz="0" w:space="0" w:color="auto"/>
        <w:left w:val="none" w:sz="0" w:space="0" w:color="auto"/>
        <w:bottom w:val="none" w:sz="0" w:space="0" w:color="auto"/>
        <w:right w:val="none" w:sz="0" w:space="0" w:color="auto"/>
      </w:divBdr>
    </w:div>
    <w:div w:id="1069424898">
      <w:bodyDiv w:val="1"/>
      <w:marLeft w:val="0"/>
      <w:marRight w:val="0"/>
      <w:marTop w:val="0"/>
      <w:marBottom w:val="0"/>
      <w:divBdr>
        <w:top w:val="none" w:sz="0" w:space="0" w:color="auto"/>
        <w:left w:val="none" w:sz="0" w:space="0" w:color="auto"/>
        <w:bottom w:val="none" w:sz="0" w:space="0" w:color="auto"/>
        <w:right w:val="none" w:sz="0" w:space="0" w:color="auto"/>
      </w:divBdr>
    </w:div>
    <w:div w:id="1076784827">
      <w:bodyDiv w:val="1"/>
      <w:marLeft w:val="0"/>
      <w:marRight w:val="0"/>
      <w:marTop w:val="0"/>
      <w:marBottom w:val="0"/>
      <w:divBdr>
        <w:top w:val="none" w:sz="0" w:space="0" w:color="auto"/>
        <w:left w:val="none" w:sz="0" w:space="0" w:color="auto"/>
        <w:bottom w:val="none" w:sz="0" w:space="0" w:color="auto"/>
        <w:right w:val="none" w:sz="0" w:space="0" w:color="auto"/>
      </w:divBdr>
    </w:div>
    <w:div w:id="1082021877">
      <w:bodyDiv w:val="1"/>
      <w:marLeft w:val="0"/>
      <w:marRight w:val="0"/>
      <w:marTop w:val="0"/>
      <w:marBottom w:val="0"/>
      <w:divBdr>
        <w:top w:val="none" w:sz="0" w:space="0" w:color="auto"/>
        <w:left w:val="none" w:sz="0" w:space="0" w:color="auto"/>
        <w:bottom w:val="none" w:sz="0" w:space="0" w:color="auto"/>
        <w:right w:val="none" w:sz="0" w:space="0" w:color="auto"/>
      </w:divBdr>
    </w:div>
    <w:div w:id="1093084123">
      <w:bodyDiv w:val="1"/>
      <w:marLeft w:val="0"/>
      <w:marRight w:val="0"/>
      <w:marTop w:val="0"/>
      <w:marBottom w:val="0"/>
      <w:divBdr>
        <w:top w:val="none" w:sz="0" w:space="0" w:color="auto"/>
        <w:left w:val="none" w:sz="0" w:space="0" w:color="auto"/>
        <w:bottom w:val="none" w:sz="0" w:space="0" w:color="auto"/>
        <w:right w:val="none" w:sz="0" w:space="0" w:color="auto"/>
      </w:divBdr>
    </w:div>
    <w:div w:id="1114785898">
      <w:bodyDiv w:val="1"/>
      <w:marLeft w:val="0"/>
      <w:marRight w:val="0"/>
      <w:marTop w:val="0"/>
      <w:marBottom w:val="0"/>
      <w:divBdr>
        <w:top w:val="none" w:sz="0" w:space="0" w:color="auto"/>
        <w:left w:val="none" w:sz="0" w:space="0" w:color="auto"/>
        <w:bottom w:val="none" w:sz="0" w:space="0" w:color="auto"/>
        <w:right w:val="none" w:sz="0" w:space="0" w:color="auto"/>
      </w:divBdr>
    </w:div>
    <w:div w:id="1167942637">
      <w:bodyDiv w:val="1"/>
      <w:marLeft w:val="0"/>
      <w:marRight w:val="0"/>
      <w:marTop w:val="0"/>
      <w:marBottom w:val="0"/>
      <w:divBdr>
        <w:top w:val="none" w:sz="0" w:space="0" w:color="auto"/>
        <w:left w:val="none" w:sz="0" w:space="0" w:color="auto"/>
        <w:bottom w:val="none" w:sz="0" w:space="0" w:color="auto"/>
        <w:right w:val="none" w:sz="0" w:space="0" w:color="auto"/>
      </w:divBdr>
    </w:div>
    <w:div w:id="1173185567">
      <w:bodyDiv w:val="1"/>
      <w:marLeft w:val="0"/>
      <w:marRight w:val="0"/>
      <w:marTop w:val="0"/>
      <w:marBottom w:val="0"/>
      <w:divBdr>
        <w:top w:val="none" w:sz="0" w:space="0" w:color="auto"/>
        <w:left w:val="none" w:sz="0" w:space="0" w:color="auto"/>
        <w:bottom w:val="none" w:sz="0" w:space="0" w:color="auto"/>
        <w:right w:val="none" w:sz="0" w:space="0" w:color="auto"/>
      </w:divBdr>
    </w:div>
    <w:div w:id="1192453606">
      <w:bodyDiv w:val="1"/>
      <w:marLeft w:val="0"/>
      <w:marRight w:val="0"/>
      <w:marTop w:val="0"/>
      <w:marBottom w:val="0"/>
      <w:divBdr>
        <w:top w:val="none" w:sz="0" w:space="0" w:color="auto"/>
        <w:left w:val="none" w:sz="0" w:space="0" w:color="auto"/>
        <w:bottom w:val="none" w:sz="0" w:space="0" w:color="auto"/>
        <w:right w:val="none" w:sz="0" w:space="0" w:color="auto"/>
      </w:divBdr>
    </w:div>
    <w:div w:id="1206410188">
      <w:bodyDiv w:val="1"/>
      <w:marLeft w:val="0"/>
      <w:marRight w:val="0"/>
      <w:marTop w:val="0"/>
      <w:marBottom w:val="0"/>
      <w:divBdr>
        <w:top w:val="none" w:sz="0" w:space="0" w:color="auto"/>
        <w:left w:val="none" w:sz="0" w:space="0" w:color="auto"/>
        <w:bottom w:val="none" w:sz="0" w:space="0" w:color="auto"/>
        <w:right w:val="none" w:sz="0" w:space="0" w:color="auto"/>
      </w:divBdr>
      <w:divsChild>
        <w:div w:id="382828024">
          <w:marLeft w:val="0"/>
          <w:marRight w:val="0"/>
          <w:marTop w:val="0"/>
          <w:marBottom w:val="0"/>
          <w:divBdr>
            <w:top w:val="none" w:sz="0" w:space="0" w:color="auto"/>
            <w:left w:val="none" w:sz="0" w:space="0" w:color="auto"/>
            <w:bottom w:val="none" w:sz="0" w:space="0" w:color="auto"/>
            <w:right w:val="none" w:sz="0" w:space="0" w:color="auto"/>
          </w:divBdr>
          <w:divsChild>
            <w:div w:id="1118255660">
              <w:marLeft w:val="0"/>
              <w:marRight w:val="0"/>
              <w:marTop w:val="0"/>
              <w:marBottom w:val="0"/>
              <w:divBdr>
                <w:top w:val="none" w:sz="0" w:space="0" w:color="auto"/>
                <w:left w:val="none" w:sz="0" w:space="0" w:color="auto"/>
                <w:bottom w:val="none" w:sz="0" w:space="0" w:color="auto"/>
                <w:right w:val="none" w:sz="0" w:space="0" w:color="auto"/>
              </w:divBdr>
            </w:div>
            <w:div w:id="1267343084">
              <w:marLeft w:val="0"/>
              <w:marRight w:val="0"/>
              <w:marTop w:val="0"/>
              <w:marBottom w:val="0"/>
              <w:divBdr>
                <w:top w:val="none" w:sz="0" w:space="0" w:color="auto"/>
                <w:left w:val="none" w:sz="0" w:space="0" w:color="auto"/>
                <w:bottom w:val="none" w:sz="0" w:space="0" w:color="auto"/>
                <w:right w:val="none" w:sz="0" w:space="0" w:color="auto"/>
              </w:divBdr>
              <w:divsChild>
                <w:div w:id="1917587102">
                  <w:marLeft w:val="0"/>
                  <w:marRight w:val="0"/>
                  <w:marTop w:val="0"/>
                  <w:marBottom w:val="0"/>
                  <w:divBdr>
                    <w:top w:val="none" w:sz="0" w:space="0" w:color="auto"/>
                    <w:left w:val="none" w:sz="0" w:space="0" w:color="auto"/>
                    <w:bottom w:val="none" w:sz="0" w:space="0" w:color="auto"/>
                    <w:right w:val="none" w:sz="0" w:space="0" w:color="auto"/>
                  </w:divBdr>
                  <w:divsChild>
                    <w:div w:id="136637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34894">
      <w:bodyDiv w:val="1"/>
      <w:marLeft w:val="0"/>
      <w:marRight w:val="0"/>
      <w:marTop w:val="0"/>
      <w:marBottom w:val="0"/>
      <w:divBdr>
        <w:top w:val="none" w:sz="0" w:space="0" w:color="auto"/>
        <w:left w:val="none" w:sz="0" w:space="0" w:color="auto"/>
        <w:bottom w:val="none" w:sz="0" w:space="0" w:color="auto"/>
        <w:right w:val="none" w:sz="0" w:space="0" w:color="auto"/>
      </w:divBdr>
    </w:div>
    <w:div w:id="1299143295">
      <w:bodyDiv w:val="1"/>
      <w:marLeft w:val="0"/>
      <w:marRight w:val="0"/>
      <w:marTop w:val="0"/>
      <w:marBottom w:val="0"/>
      <w:divBdr>
        <w:top w:val="none" w:sz="0" w:space="0" w:color="auto"/>
        <w:left w:val="none" w:sz="0" w:space="0" w:color="auto"/>
        <w:bottom w:val="none" w:sz="0" w:space="0" w:color="auto"/>
        <w:right w:val="none" w:sz="0" w:space="0" w:color="auto"/>
      </w:divBdr>
    </w:div>
    <w:div w:id="1327707887">
      <w:bodyDiv w:val="1"/>
      <w:marLeft w:val="0"/>
      <w:marRight w:val="0"/>
      <w:marTop w:val="0"/>
      <w:marBottom w:val="0"/>
      <w:divBdr>
        <w:top w:val="none" w:sz="0" w:space="0" w:color="auto"/>
        <w:left w:val="none" w:sz="0" w:space="0" w:color="auto"/>
        <w:bottom w:val="none" w:sz="0" w:space="0" w:color="auto"/>
        <w:right w:val="none" w:sz="0" w:space="0" w:color="auto"/>
      </w:divBdr>
    </w:div>
    <w:div w:id="1346205475">
      <w:bodyDiv w:val="1"/>
      <w:marLeft w:val="0"/>
      <w:marRight w:val="0"/>
      <w:marTop w:val="0"/>
      <w:marBottom w:val="0"/>
      <w:divBdr>
        <w:top w:val="none" w:sz="0" w:space="0" w:color="auto"/>
        <w:left w:val="none" w:sz="0" w:space="0" w:color="auto"/>
        <w:bottom w:val="none" w:sz="0" w:space="0" w:color="auto"/>
        <w:right w:val="none" w:sz="0" w:space="0" w:color="auto"/>
      </w:divBdr>
    </w:div>
    <w:div w:id="1346327319">
      <w:bodyDiv w:val="1"/>
      <w:marLeft w:val="0"/>
      <w:marRight w:val="0"/>
      <w:marTop w:val="0"/>
      <w:marBottom w:val="0"/>
      <w:divBdr>
        <w:top w:val="none" w:sz="0" w:space="0" w:color="auto"/>
        <w:left w:val="none" w:sz="0" w:space="0" w:color="auto"/>
        <w:bottom w:val="none" w:sz="0" w:space="0" w:color="auto"/>
        <w:right w:val="none" w:sz="0" w:space="0" w:color="auto"/>
      </w:divBdr>
      <w:divsChild>
        <w:div w:id="1389380004">
          <w:marLeft w:val="0"/>
          <w:marRight w:val="0"/>
          <w:marTop w:val="0"/>
          <w:marBottom w:val="0"/>
          <w:divBdr>
            <w:top w:val="none" w:sz="0" w:space="0" w:color="auto"/>
            <w:left w:val="none" w:sz="0" w:space="0" w:color="auto"/>
            <w:bottom w:val="none" w:sz="0" w:space="0" w:color="auto"/>
            <w:right w:val="none" w:sz="0" w:space="0" w:color="auto"/>
          </w:divBdr>
          <w:divsChild>
            <w:div w:id="524254269">
              <w:marLeft w:val="0"/>
              <w:marRight w:val="0"/>
              <w:marTop w:val="0"/>
              <w:marBottom w:val="0"/>
              <w:divBdr>
                <w:top w:val="none" w:sz="0" w:space="0" w:color="auto"/>
                <w:left w:val="none" w:sz="0" w:space="0" w:color="auto"/>
                <w:bottom w:val="none" w:sz="0" w:space="0" w:color="auto"/>
                <w:right w:val="none" w:sz="0" w:space="0" w:color="auto"/>
              </w:divBdr>
              <w:divsChild>
                <w:div w:id="17662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020604">
      <w:bodyDiv w:val="1"/>
      <w:marLeft w:val="0"/>
      <w:marRight w:val="0"/>
      <w:marTop w:val="0"/>
      <w:marBottom w:val="0"/>
      <w:divBdr>
        <w:top w:val="none" w:sz="0" w:space="0" w:color="auto"/>
        <w:left w:val="none" w:sz="0" w:space="0" w:color="auto"/>
        <w:bottom w:val="none" w:sz="0" w:space="0" w:color="auto"/>
        <w:right w:val="none" w:sz="0" w:space="0" w:color="auto"/>
      </w:divBdr>
    </w:div>
    <w:div w:id="1431269293">
      <w:bodyDiv w:val="1"/>
      <w:marLeft w:val="0"/>
      <w:marRight w:val="0"/>
      <w:marTop w:val="0"/>
      <w:marBottom w:val="0"/>
      <w:divBdr>
        <w:top w:val="none" w:sz="0" w:space="0" w:color="auto"/>
        <w:left w:val="none" w:sz="0" w:space="0" w:color="auto"/>
        <w:bottom w:val="none" w:sz="0" w:space="0" w:color="auto"/>
        <w:right w:val="none" w:sz="0" w:space="0" w:color="auto"/>
      </w:divBdr>
    </w:div>
    <w:div w:id="1448087904">
      <w:bodyDiv w:val="1"/>
      <w:marLeft w:val="0"/>
      <w:marRight w:val="0"/>
      <w:marTop w:val="0"/>
      <w:marBottom w:val="0"/>
      <w:divBdr>
        <w:top w:val="none" w:sz="0" w:space="0" w:color="auto"/>
        <w:left w:val="none" w:sz="0" w:space="0" w:color="auto"/>
        <w:bottom w:val="none" w:sz="0" w:space="0" w:color="auto"/>
        <w:right w:val="none" w:sz="0" w:space="0" w:color="auto"/>
      </w:divBdr>
    </w:div>
    <w:div w:id="1448355360">
      <w:bodyDiv w:val="1"/>
      <w:marLeft w:val="0"/>
      <w:marRight w:val="0"/>
      <w:marTop w:val="0"/>
      <w:marBottom w:val="0"/>
      <w:divBdr>
        <w:top w:val="none" w:sz="0" w:space="0" w:color="auto"/>
        <w:left w:val="none" w:sz="0" w:space="0" w:color="auto"/>
        <w:bottom w:val="none" w:sz="0" w:space="0" w:color="auto"/>
        <w:right w:val="none" w:sz="0" w:space="0" w:color="auto"/>
      </w:divBdr>
    </w:div>
    <w:div w:id="1464468630">
      <w:bodyDiv w:val="1"/>
      <w:marLeft w:val="0"/>
      <w:marRight w:val="0"/>
      <w:marTop w:val="0"/>
      <w:marBottom w:val="0"/>
      <w:divBdr>
        <w:top w:val="none" w:sz="0" w:space="0" w:color="auto"/>
        <w:left w:val="none" w:sz="0" w:space="0" w:color="auto"/>
        <w:bottom w:val="none" w:sz="0" w:space="0" w:color="auto"/>
        <w:right w:val="none" w:sz="0" w:space="0" w:color="auto"/>
      </w:divBdr>
    </w:div>
    <w:div w:id="1467577677">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12456116">
      <w:bodyDiv w:val="1"/>
      <w:marLeft w:val="0"/>
      <w:marRight w:val="0"/>
      <w:marTop w:val="0"/>
      <w:marBottom w:val="0"/>
      <w:divBdr>
        <w:top w:val="none" w:sz="0" w:space="0" w:color="auto"/>
        <w:left w:val="none" w:sz="0" w:space="0" w:color="auto"/>
        <w:bottom w:val="none" w:sz="0" w:space="0" w:color="auto"/>
        <w:right w:val="none" w:sz="0" w:space="0" w:color="auto"/>
      </w:divBdr>
    </w:div>
    <w:div w:id="1515998802">
      <w:bodyDiv w:val="1"/>
      <w:marLeft w:val="0"/>
      <w:marRight w:val="0"/>
      <w:marTop w:val="0"/>
      <w:marBottom w:val="0"/>
      <w:divBdr>
        <w:top w:val="none" w:sz="0" w:space="0" w:color="auto"/>
        <w:left w:val="none" w:sz="0" w:space="0" w:color="auto"/>
        <w:bottom w:val="none" w:sz="0" w:space="0" w:color="auto"/>
        <w:right w:val="none" w:sz="0" w:space="0" w:color="auto"/>
      </w:divBdr>
    </w:div>
    <w:div w:id="1568957763">
      <w:bodyDiv w:val="1"/>
      <w:marLeft w:val="0"/>
      <w:marRight w:val="0"/>
      <w:marTop w:val="0"/>
      <w:marBottom w:val="0"/>
      <w:divBdr>
        <w:top w:val="none" w:sz="0" w:space="0" w:color="auto"/>
        <w:left w:val="none" w:sz="0" w:space="0" w:color="auto"/>
        <w:bottom w:val="none" w:sz="0" w:space="0" w:color="auto"/>
        <w:right w:val="none" w:sz="0" w:space="0" w:color="auto"/>
      </w:divBdr>
    </w:div>
    <w:div w:id="1571887930">
      <w:bodyDiv w:val="1"/>
      <w:marLeft w:val="0"/>
      <w:marRight w:val="0"/>
      <w:marTop w:val="0"/>
      <w:marBottom w:val="0"/>
      <w:divBdr>
        <w:top w:val="none" w:sz="0" w:space="0" w:color="auto"/>
        <w:left w:val="none" w:sz="0" w:space="0" w:color="auto"/>
        <w:bottom w:val="none" w:sz="0" w:space="0" w:color="auto"/>
        <w:right w:val="none" w:sz="0" w:space="0" w:color="auto"/>
      </w:divBdr>
    </w:div>
    <w:div w:id="1610821201">
      <w:bodyDiv w:val="1"/>
      <w:marLeft w:val="0"/>
      <w:marRight w:val="0"/>
      <w:marTop w:val="0"/>
      <w:marBottom w:val="0"/>
      <w:divBdr>
        <w:top w:val="none" w:sz="0" w:space="0" w:color="auto"/>
        <w:left w:val="none" w:sz="0" w:space="0" w:color="auto"/>
        <w:bottom w:val="none" w:sz="0" w:space="0" w:color="auto"/>
        <w:right w:val="none" w:sz="0" w:space="0" w:color="auto"/>
      </w:divBdr>
    </w:div>
    <w:div w:id="1617784352">
      <w:bodyDiv w:val="1"/>
      <w:marLeft w:val="0"/>
      <w:marRight w:val="0"/>
      <w:marTop w:val="0"/>
      <w:marBottom w:val="0"/>
      <w:divBdr>
        <w:top w:val="none" w:sz="0" w:space="0" w:color="auto"/>
        <w:left w:val="none" w:sz="0" w:space="0" w:color="auto"/>
        <w:bottom w:val="none" w:sz="0" w:space="0" w:color="auto"/>
        <w:right w:val="none" w:sz="0" w:space="0" w:color="auto"/>
      </w:divBdr>
    </w:div>
    <w:div w:id="1658068180">
      <w:bodyDiv w:val="1"/>
      <w:marLeft w:val="0"/>
      <w:marRight w:val="0"/>
      <w:marTop w:val="0"/>
      <w:marBottom w:val="0"/>
      <w:divBdr>
        <w:top w:val="none" w:sz="0" w:space="0" w:color="auto"/>
        <w:left w:val="none" w:sz="0" w:space="0" w:color="auto"/>
        <w:bottom w:val="none" w:sz="0" w:space="0" w:color="auto"/>
        <w:right w:val="none" w:sz="0" w:space="0" w:color="auto"/>
      </w:divBdr>
    </w:div>
    <w:div w:id="1665205139">
      <w:bodyDiv w:val="1"/>
      <w:marLeft w:val="0"/>
      <w:marRight w:val="0"/>
      <w:marTop w:val="0"/>
      <w:marBottom w:val="0"/>
      <w:divBdr>
        <w:top w:val="none" w:sz="0" w:space="0" w:color="auto"/>
        <w:left w:val="none" w:sz="0" w:space="0" w:color="auto"/>
        <w:bottom w:val="none" w:sz="0" w:space="0" w:color="auto"/>
        <w:right w:val="none" w:sz="0" w:space="0" w:color="auto"/>
      </w:divBdr>
    </w:div>
    <w:div w:id="1687058946">
      <w:bodyDiv w:val="1"/>
      <w:marLeft w:val="0"/>
      <w:marRight w:val="0"/>
      <w:marTop w:val="0"/>
      <w:marBottom w:val="0"/>
      <w:divBdr>
        <w:top w:val="none" w:sz="0" w:space="0" w:color="auto"/>
        <w:left w:val="none" w:sz="0" w:space="0" w:color="auto"/>
        <w:bottom w:val="none" w:sz="0" w:space="0" w:color="auto"/>
        <w:right w:val="none" w:sz="0" w:space="0" w:color="auto"/>
      </w:divBdr>
    </w:div>
    <w:div w:id="1692947560">
      <w:bodyDiv w:val="1"/>
      <w:marLeft w:val="0"/>
      <w:marRight w:val="0"/>
      <w:marTop w:val="0"/>
      <w:marBottom w:val="0"/>
      <w:divBdr>
        <w:top w:val="none" w:sz="0" w:space="0" w:color="auto"/>
        <w:left w:val="none" w:sz="0" w:space="0" w:color="auto"/>
        <w:bottom w:val="none" w:sz="0" w:space="0" w:color="auto"/>
        <w:right w:val="none" w:sz="0" w:space="0" w:color="auto"/>
      </w:divBdr>
    </w:div>
    <w:div w:id="1699547221">
      <w:bodyDiv w:val="1"/>
      <w:marLeft w:val="0"/>
      <w:marRight w:val="0"/>
      <w:marTop w:val="0"/>
      <w:marBottom w:val="0"/>
      <w:divBdr>
        <w:top w:val="none" w:sz="0" w:space="0" w:color="auto"/>
        <w:left w:val="none" w:sz="0" w:space="0" w:color="auto"/>
        <w:bottom w:val="none" w:sz="0" w:space="0" w:color="auto"/>
        <w:right w:val="none" w:sz="0" w:space="0" w:color="auto"/>
      </w:divBdr>
    </w:div>
    <w:div w:id="1716850352">
      <w:bodyDiv w:val="1"/>
      <w:marLeft w:val="0"/>
      <w:marRight w:val="0"/>
      <w:marTop w:val="0"/>
      <w:marBottom w:val="0"/>
      <w:divBdr>
        <w:top w:val="none" w:sz="0" w:space="0" w:color="auto"/>
        <w:left w:val="none" w:sz="0" w:space="0" w:color="auto"/>
        <w:bottom w:val="none" w:sz="0" w:space="0" w:color="auto"/>
        <w:right w:val="none" w:sz="0" w:space="0" w:color="auto"/>
      </w:divBdr>
    </w:div>
    <w:div w:id="1752772214">
      <w:bodyDiv w:val="1"/>
      <w:marLeft w:val="0"/>
      <w:marRight w:val="0"/>
      <w:marTop w:val="0"/>
      <w:marBottom w:val="0"/>
      <w:divBdr>
        <w:top w:val="none" w:sz="0" w:space="0" w:color="auto"/>
        <w:left w:val="none" w:sz="0" w:space="0" w:color="auto"/>
        <w:bottom w:val="none" w:sz="0" w:space="0" w:color="auto"/>
        <w:right w:val="none" w:sz="0" w:space="0" w:color="auto"/>
      </w:divBdr>
    </w:div>
    <w:div w:id="1772775777">
      <w:bodyDiv w:val="1"/>
      <w:marLeft w:val="0"/>
      <w:marRight w:val="0"/>
      <w:marTop w:val="0"/>
      <w:marBottom w:val="0"/>
      <w:divBdr>
        <w:top w:val="none" w:sz="0" w:space="0" w:color="auto"/>
        <w:left w:val="none" w:sz="0" w:space="0" w:color="auto"/>
        <w:bottom w:val="none" w:sz="0" w:space="0" w:color="auto"/>
        <w:right w:val="none" w:sz="0" w:space="0" w:color="auto"/>
      </w:divBdr>
    </w:div>
    <w:div w:id="1838031664">
      <w:bodyDiv w:val="1"/>
      <w:marLeft w:val="0"/>
      <w:marRight w:val="0"/>
      <w:marTop w:val="0"/>
      <w:marBottom w:val="0"/>
      <w:divBdr>
        <w:top w:val="none" w:sz="0" w:space="0" w:color="auto"/>
        <w:left w:val="none" w:sz="0" w:space="0" w:color="auto"/>
        <w:bottom w:val="none" w:sz="0" w:space="0" w:color="auto"/>
        <w:right w:val="none" w:sz="0" w:space="0" w:color="auto"/>
      </w:divBdr>
    </w:div>
    <w:div w:id="1848716465">
      <w:bodyDiv w:val="1"/>
      <w:marLeft w:val="0"/>
      <w:marRight w:val="0"/>
      <w:marTop w:val="0"/>
      <w:marBottom w:val="0"/>
      <w:divBdr>
        <w:top w:val="none" w:sz="0" w:space="0" w:color="auto"/>
        <w:left w:val="none" w:sz="0" w:space="0" w:color="auto"/>
        <w:bottom w:val="none" w:sz="0" w:space="0" w:color="auto"/>
        <w:right w:val="none" w:sz="0" w:space="0" w:color="auto"/>
      </w:divBdr>
    </w:div>
    <w:div w:id="1864200336">
      <w:bodyDiv w:val="1"/>
      <w:marLeft w:val="0"/>
      <w:marRight w:val="0"/>
      <w:marTop w:val="0"/>
      <w:marBottom w:val="0"/>
      <w:divBdr>
        <w:top w:val="none" w:sz="0" w:space="0" w:color="auto"/>
        <w:left w:val="none" w:sz="0" w:space="0" w:color="auto"/>
        <w:bottom w:val="none" w:sz="0" w:space="0" w:color="auto"/>
        <w:right w:val="none" w:sz="0" w:space="0" w:color="auto"/>
      </w:divBdr>
    </w:div>
    <w:div w:id="1882010393">
      <w:bodyDiv w:val="1"/>
      <w:marLeft w:val="0"/>
      <w:marRight w:val="0"/>
      <w:marTop w:val="0"/>
      <w:marBottom w:val="0"/>
      <w:divBdr>
        <w:top w:val="none" w:sz="0" w:space="0" w:color="auto"/>
        <w:left w:val="none" w:sz="0" w:space="0" w:color="auto"/>
        <w:bottom w:val="none" w:sz="0" w:space="0" w:color="auto"/>
        <w:right w:val="none" w:sz="0" w:space="0" w:color="auto"/>
      </w:divBdr>
    </w:div>
    <w:div w:id="1906334000">
      <w:bodyDiv w:val="1"/>
      <w:marLeft w:val="0"/>
      <w:marRight w:val="0"/>
      <w:marTop w:val="0"/>
      <w:marBottom w:val="0"/>
      <w:divBdr>
        <w:top w:val="none" w:sz="0" w:space="0" w:color="auto"/>
        <w:left w:val="none" w:sz="0" w:space="0" w:color="auto"/>
        <w:bottom w:val="none" w:sz="0" w:space="0" w:color="auto"/>
        <w:right w:val="none" w:sz="0" w:space="0" w:color="auto"/>
      </w:divBdr>
    </w:div>
    <w:div w:id="1937326510">
      <w:bodyDiv w:val="1"/>
      <w:marLeft w:val="0"/>
      <w:marRight w:val="0"/>
      <w:marTop w:val="0"/>
      <w:marBottom w:val="0"/>
      <w:divBdr>
        <w:top w:val="none" w:sz="0" w:space="0" w:color="auto"/>
        <w:left w:val="none" w:sz="0" w:space="0" w:color="auto"/>
        <w:bottom w:val="none" w:sz="0" w:space="0" w:color="auto"/>
        <w:right w:val="none" w:sz="0" w:space="0" w:color="auto"/>
      </w:divBdr>
    </w:div>
    <w:div w:id="1945460044">
      <w:bodyDiv w:val="1"/>
      <w:marLeft w:val="0"/>
      <w:marRight w:val="0"/>
      <w:marTop w:val="0"/>
      <w:marBottom w:val="0"/>
      <w:divBdr>
        <w:top w:val="none" w:sz="0" w:space="0" w:color="auto"/>
        <w:left w:val="none" w:sz="0" w:space="0" w:color="auto"/>
        <w:bottom w:val="none" w:sz="0" w:space="0" w:color="auto"/>
        <w:right w:val="none" w:sz="0" w:space="0" w:color="auto"/>
      </w:divBdr>
    </w:div>
    <w:div w:id="1972248369">
      <w:bodyDiv w:val="1"/>
      <w:marLeft w:val="0"/>
      <w:marRight w:val="0"/>
      <w:marTop w:val="0"/>
      <w:marBottom w:val="0"/>
      <w:divBdr>
        <w:top w:val="none" w:sz="0" w:space="0" w:color="auto"/>
        <w:left w:val="none" w:sz="0" w:space="0" w:color="auto"/>
        <w:bottom w:val="none" w:sz="0" w:space="0" w:color="auto"/>
        <w:right w:val="none" w:sz="0" w:space="0" w:color="auto"/>
      </w:divBdr>
    </w:div>
    <w:div w:id="1994527887">
      <w:bodyDiv w:val="1"/>
      <w:marLeft w:val="0"/>
      <w:marRight w:val="0"/>
      <w:marTop w:val="0"/>
      <w:marBottom w:val="0"/>
      <w:divBdr>
        <w:top w:val="none" w:sz="0" w:space="0" w:color="auto"/>
        <w:left w:val="none" w:sz="0" w:space="0" w:color="auto"/>
        <w:bottom w:val="none" w:sz="0" w:space="0" w:color="auto"/>
        <w:right w:val="none" w:sz="0" w:space="0" w:color="auto"/>
      </w:divBdr>
    </w:div>
    <w:div w:id="2018069027">
      <w:bodyDiv w:val="1"/>
      <w:marLeft w:val="0"/>
      <w:marRight w:val="0"/>
      <w:marTop w:val="0"/>
      <w:marBottom w:val="0"/>
      <w:divBdr>
        <w:top w:val="none" w:sz="0" w:space="0" w:color="auto"/>
        <w:left w:val="none" w:sz="0" w:space="0" w:color="auto"/>
        <w:bottom w:val="none" w:sz="0" w:space="0" w:color="auto"/>
        <w:right w:val="none" w:sz="0" w:space="0" w:color="auto"/>
      </w:divBdr>
    </w:div>
    <w:div w:id="2027437658">
      <w:bodyDiv w:val="1"/>
      <w:marLeft w:val="0"/>
      <w:marRight w:val="0"/>
      <w:marTop w:val="0"/>
      <w:marBottom w:val="0"/>
      <w:divBdr>
        <w:top w:val="none" w:sz="0" w:space="0" w:color="auto"/>
        <w:left w:val="none" w:sz="0" w:space="0" w:color="auto"/>
        <w:bottom w:val="none" w:sz="0" w:space="0" w:color="auto"/>
        <w:right w:val="none" w:sz="0" w:space="0" w:color="auto"/>
      </w:divBdr>
    </w:div>
    <w:div w:id="2033720487">
      <w:bodyDiv w:val="1"/>
      <w:marLeft w:val="0"/>
      <w:marRight w:val="0"/>
      <w:marTop w:val="0"/>
      <w:marBottom w:val="0"/>
      <w:divBdr>
        <w:top w:val="none" w:sz="0" w:space="0" w:color="auto"/>
        <w:left w:val="none" w:sz="0" w:space="0" w:color="auto"/>
        <w:bottom w:val="none" w:sz="0" w:space="0" w:color="auto"/>
        <w:right w:val="none" w:sz="0" w:space="0" w:color="auto"/>
      </w:divBdr>
    </w:div>
    <w:div w:id="2049527113">
      <w:bodyDiv w:val="1"/>
      <w:marLeft w:val="0"/>
      <w:marRight w:val="0"/>
      <w:marTop w:val="0"/>
      <w:marBottom w:val="0"/>
      <w:divBdr>
        <w:top w:val="none" w:sz="0" w:space="0" w:color="auto"/>
        <w:left w:val="none" w:sz="0" w:space="0" w:color="auto"/>
        <w:bottom w:val="none" w:sz="0" w:space="0" w:color="auto"/>
        <w:right w:val="none" w:sz="0" w:space="0" w:color="auto"/>
      </w:divBdr>
    </w:div>
    <w:div w:id="2049718694">
      <w:bodyDiv w:val="1"/>
      <w:marLeft w:val="0"/>
      <w:marRight w:val="0"/>
      <w:marTop w:val="0"/>
      <w:marBottom w:val="0"/>
      <w:divBdr>
        <w:top w:val="none" w:sz="0" w:space="0" w:color="auto"/>
        <w:left w:val="none" w:sz="0" w:space="0" w:color="auto"/>
        <w:bottom w:val="none" w:sz="0" w:space="0" w:color="auto"/>
        <w:right w:val="none" w:sz="0" w:space="0" w:color="auto"/>
      </w:divBdr>
    </w:div>
    <w:div w:id="2071423629">
      <w:bodyDiv w:val="1"/>
      <w:marLeft w:val="0"/>
      <w:marRight w:val="0"/>
      <w:marTop w:val="0"/>
      <w:marBottom w:val="0"/>
      <w:divBdr>
        <w:top w:val="none" w:sz="0" w:space="0" w:color="auto"/>
        <w:left w:val="none" w:sz="0" w:space="0" w:color="auto"/>
        <w:bottom w:val="none" w:sz="0" w:space="0" w:color="auto"/>
        <w:right w:val="none" w:sz="0" w:space="0" w:color="auto"/>
      </w:divBdr>
    </w:div>
    <w:div w:id="2099054411">
      <w:bodyDiv w:val="1"/>
      <w:marLeft w:val="0"/>
      <w:marRight w:val="0"/>
      <w:marTop w:val="0"/>
      <w:marBottom w:val="0"/>
      <w:divBdr>
        <w:top w:val="none" w:sz="0" w:space="0" w:color="auto"/>
        <w:left w:val="none" w:sz="0" w:space="0" w:color="auto"/>
        <w:bottom w:val="none" w:sz="0" w:space="0" w:color="auto"/>
        <w:right w:val="none" w:sz="0" w:space="0" w:color="auto"/>
      </w:divBdr>
    </w:div>
    <w:div w:id="2120566699">
      <w:bodyDiv w:val="1"/>
      <w:marLeft w:val="0"/>
      <w:marRight w:val="0"/>
      <w:marTop w:val="0"/>
      <w:marBottom w:val="0"/>
      <w:divBdr>
        <w:top w:val="none" w:sz="0" w:space="0" w:color="auto"/>
        <w:left w:val="none" w:sz="0" w:space="0" w:color="auto"/>
        <w:bottom w:val="none" w:sz="0" w:space="0" w:color="auto"/>
        <w:right w:val="none" w:sz="0" w:space="0" w:color="auto"/>
      </w:divBdr>
    </w:div>
    <w:div w:id="212095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96523710C0E774894F2BE62FE2482C4" ma:contentTypeVersion="14" ma:contentTypeDescription="Create a new document." ma:contentTypeScope="" ma:versionID="df9e16e9fb71bd1d676751c0d09a50e8">
  <xsd:schema xmlns:xsd="http://www.w3.org/2001/XMLSchema" xmlns:xs="http://www.w3.org/2001/XMLSchema" xmlns:p="http://schemas.microsoft.com/office/2006/metadata/properties" xmlns:ns2="77370dff-cb58-4bf9-8d62-d0d511e580a6" xmlns:ns3="8428d14a-6ee5-4069-bed7-faac44f3981b" targetNamespace="http://schemas.microsoft.com/office/2006/metadata/properties" ma:root="true" ma:fieldsID="319b6c3e3a889756f5f69a67f70a6084" ns2:_="" ns3:_="">
    <xsd:import namespace="77370dff-cb58-4bf9-8d62-d0d511e580a6"/>
    <xsd:import namespace="8428d14a-6ee5-4069-bed7-faac44f3981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370dff-cb58-4bf9-8d62-d0d511e580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77370dff-cb58-4bf9-8d62-d0d511e580a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Dev19</b:Tag>
    <b:SourceType>Book</b:SourceType>
    <b:Guid>{E2E8A08F-BFAE-42F8-8190-8B192EA0F074}</b:Guid>
    <b:Author>
      <b:Author>
        <b:NameList>
          <b:Person>
            <b:Last>Devlin</b:Last>
            <b:First>J.</b:First>
          </b:Person>
          <b:Person>
            <b:Last>Chang</b:Last>
            <b:First>M.-W.</b:First>
          </b:Person>
          <b:Person>
            <b:Last>Lee</b:Last>
            <b:First>K.</b:First>
          </b:Person>
          <b:Person>
            <b:Last>Toutanova</b:Last>
            <b:First>K.</b:First>
          </b:Person>
        </b:NameList>
      </b:Author>
    </b:Author>
    <b:Title>BERT: Pre-training of deep bidirectional transformers for language understanding</b:Title>
    <b:Year>2019</b:Year>
    <b:Publisher>NAACL-HLT</b:Publisher>
    <b:RefOrder>4</b:RefOrder>
  </b:Source>
  <b:Source>
    <b:Tag>Noy23</b:Tag>
    <b:SourceType>DocumentFromInternetSite</b:SourceType>
    <b:Guid>{E2EA21AB-F03E-4CC9-9822-BD0BD0FD6951}</b:Guid>
    <b:Author>
      <b:Author>
        <b:NameList>
          <b:Person>
            <b:Last>Noyan</b:Last>
            <b:First>M.</b:First>
          </b:Person>
        </b:NameList>
      </b:Author>
    </b:Author>
    <b:Title>Open-Source Text Generation &amp; LLM Ecosystem at Hugging Face</b:Title>
    <b:Year>2023</b:Year>
    <b:InternetSiteTitle>Hugging Face</b:InternetSiteTitle>
    <b:Month>July</b:Month>
    <b:Day>17</b:Day>
    <b:URL>https://huggingface.co/blog/os-llms</b:URL>
    <b:RefOrder>19</b:RefOrder>
  </b:Source>
  <b:Source>
    <b:Tag>Rad19</b:Tag>
    <b:SourceType>DocumentFromInternetSite</b:SourceType>
    <b:Guid>{572D40B0-0928-4AC6-845A-33520DEF30CB}</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InternetSiteTitle> OpenAI Blog.</b:InternetSiteTitle>
    <b:Year>2019</b:Year>
    <b:RefOrder>20</b:RefOrder>
  </b:Source>
  <b:Source>
    <b:Tag>Goo16</b:Tag>
    <b:SourceType>Book</b:SourceType>
    <b:Guid>{D3571584-B8D9-44CB-A3CC-181C16745D2E}</b:Guid>
    <b:Title> Deep Learning</b:Title>
    <b:Year>2016</b:Year>
    <b:Author>
      <b:Author>
        <b:NameList>
          <b:Person>
            <b:Last>Goodfellow</b:Last>
            <b:First>I.</b:First>
          </b:Person>
          <b:Person>
            <b:Last>Bengio</b:Last>
            <b:First>Y.</b:First>
          </b:Person>
          <b:Person>
            <b:Last>Courville</b:Last>
            <b:First>A.</b:First>
          </b:Person>
        </b:NameList>
      </b:Author>
    </b:Author>
    <b:Publisher>MIT Press</b:Publisher>
    <b:RefOrder>21</b:RefOrder>
  </b:Source>
  <b:Source>
    <b:Tag>Bro20</b:Tag>
    <b:SourceType>Book</b:SourceType>
    <b:Guid>{1D9EB998-87EB-4BE5-B3AB-CB394AA27E22}</b:Guid>
    <b:Author>
      <b:Author>
        <b:NameList>
          <b:Person>
            <b:Last>Brown</b:Last>
            <b:First>T.</b:First>
            <b:Middle>B., et al.</b:Middle>
          </b:Person>
        </b:NameList>
      </b:Author>
    </b:Author>
    <b:Title>Language models are few-shot learners</b:Title>
    <b:Year>2020</b:Year>
    <b:Publisher>NeurIPS</b:Publisher>
    <b:RefOrder>2</b:RefOrder>
  </b:Source>
  <b:Source>
    <b:Tag>Rab891</b:Tag>
    <b:SourceType>ConferenceProceedings</b:SourceType>
    <b:Guid>{7C855EDC-149C-4F88-AF49-7C748D8FA45E}</b:Guid>
    <b:Title>A Tutorial on Hidden Markov Models and Selected Applications in Speech Recognition</b:Title>
    <b:Year>1989</b:Year>
    <b:ConferenceName>Proceedings of the IEEE</b:ConferenceName>
    <b:Author>
      <b:Author>
        <b:NameList>
          <b:Person>
            <b:Last>Rabiner</b:Last>
            <b:First>L.</b:First>
            <b:Middle>R."</b:Middle>
          </b:Person>
        </b:NameList>
      </b:Author>
      <b:Editor>
        <b:NameList>
          <b:Person>
            <b:Last>IEEE</b:Last>
          </b:Person>
        </b:NameList>
      </b:Editor>
    </b:Author>
    <b:Pages>257–286</b:Pages>
    <b:Volume>77</b:Volume>
    <b:URL> https://doi.org/10.1109/5.18626/</b:URL>
    <b:DOI>10.1109/5.18626</b:DOI>
    <b:RefOrder>22</b:RefOrder>
  </b:Source>
  <b:Source>
    <b:Volume>134</b:Volume>
    <b:BIBTEX_Entry>article</b:BIBTEX_Entry>
    <b:SourceType>JournalArticle</b:SourceType>
    <b:Title>Real-Time Monitoring of Large-Scale Systems with Prometheus</b:Title>
    <b:Tag>Tzoumas2017</b:Tag>
    <b:DOI>10.1016/j.jss.2017.08.013</b:DOI>
    <b:Author>
      <b:Author>
        <b:NameList>
          <b:Person>
            <b:Last>Tzoumas</b:Last>
            <b:First>K.</b:First>
          </b:Person>
          <b:Person>
            <b:Last>Boncz</b:Last>
            <b:First>P.</b:First>
          </b:Person>
          <b:Person>
            <b:Last>Zeller</b:Last>
            <b:First>A.</b:First>
          </b:Person>
        </b:NameList>
      </b:Author>
    </b:Author>
    <b:Pages>145. 158</b:Pages>
    <b:Year>2017</b:Year>
    <b:JournalName>Journal of Systems and Software</b:JournalName>
    <b:RefOrder>15</b:RefOrder>
  </b:Source>
  <b:Source>
    <b:Year>2013</b:Year>
    <b:BIBTEX_Entry>article</b:BIBTEX_Entry>
    <b:Comments>Preprint arXiv:1409.3215.</b:Comments>
    <b:SourceType>JournalArticle</b:SourceType>
    <b:Title>Sequence to Sequence Learning with Neural Networks</b:Title>
    <b:Tag>Sutskever2013</b:Tag>
    <b:URL>https://arxiv.org/abs/1409.3215/</b:URL>
    <b:Author>
      <b:Author>
        <b:NameList>
          <b:Person>
            <b:Last>Sutskever</b:Last>
            <b:First>I.</b:First>
          </b:Person>
          <b:Person>
            <b:Last>Vinyals</b:Last>
            <b:First>O.</b:First>
          </b:Person>
          <b:Person>
            <b:Last>Le</b:Last>
            <b:Middle>V.</b:Middle>
            <b:First>Q.</b:First>
          </b:Person>
        </b:NameList>
      </b:Author>
    </b:Author>
    <b:RefOrder>18</b:RefOrder>
  </b:Source>
  <b:Source>
    <b:Year>2017</b:Year>
    <b:BIBTEX_Entry>inproceedings</b:BIBTEX_Entry>
    <b:SourceType>ConferenceProceedings</b:SourceType>
    <b:Title>Cyclical Learning Rates for Training Neural Networks</b:Title>
    <b:Tag>Smith2017</b:Tag>
    <b:BookTitle>2017 IEEE Winter Conference on Applications of Computer Vision (WACV)</b:BookTitle>
    <b:URL>https://arxiv.org/abs/1506.01186/</b:URL>
    <b:Author>
      <b:Author>
        <b:NameList>
          <b:Person>
            <b:Last>Smith</b:Last>
            <b:Middle>N.</b:Middle>
            <b:First>L.</b:First>
          </b:Person>
        </b:NameList>
      </b:Author>
    </b:Author>
    <b:ConferenceName>2017 IEEE Winter Conference on Applications of Computer Vision (WACV)</b:ConferenceName>
    <b:RefOrder>23</b:RefOrder>
  </b:Source>
  <b:Source>
    <b:Year>2015</b:Year>
    <b:Volume>57</b:Volume>
    <b:BIBTEX_Entry>article</b:BIBTEX_Entry>
    <b:SourceType>JournalArticle</b:SourceType>
    <b:Title>Performance Testing with Apache JMeter</b:Title>
    <b:Tag>Rodriguez2015</b:Tag>
    <b:URL>https://doi.org/10.1093/itnow/bwv029/</b:URL>
    <b:DOI>10.1093/itnow/bwv029</b:DOI>
    <b:Author>
      <b:Author>
        <b:NameList>
          <b:Person>
            <b:Last>Rodriguez</b:Last>
            <b:First>A.</b:First>
          </b:Person>
          <b:Person>
            <b:Last>Tovar</b:Last>
            <b:First>A.</b:First>
          </b:Person>
          <b:Person>
            <b:Last>Riva</b:Last>
            <b:First>S.</b:First>
          </b:Person>
        </b:NameList>
      </b:Author>
    </b:Author>
    <b:Pages>26, 27</b:Pages>
    <b:JournalName>ITNOW</b:JournalName>
    <b:Number>2</b:Number>
    <b:RefOrder>17</b:RefOrder>
  </b:Source>
  <b:Source>
    <b:Year>2014</b:Year>
    <b:Volume>2014</b:Volume>
    <b:BIBTEX_Entry>article</b:BIBTEX_Entry>
    <b:SourceType>JournalArticle</b:SourceType>
    <b:Title>Docker: Lightweight Linux Containers for Consistent Development and Deployment</b:Title>
    <b:Tag>Merkel2014</b:Tag>
    <b:URL>https://dl.acm.org/doi/abs/10.5555/2600239.2600241/</b:URL>
    <b:Author>
      <b:Author>
        <b:NameList>
          <b:Person>
            <b:Last>Merkel</b:Last>
            <b:First>D.</b:First>
          </b:Person>
        </b:NameList>
      </b:Author>
    </b:Author>
    <b:JournalName>Linux Journal</b:JournalName>
    <b:Number>239</b:Number>
    <b:RefOrder>13</b:RefOrder>
  </b:Source>
  <b:Source>
    <b:Year>2016</b:Year>
    <b:BIBTEX_Entry>article</b:BIBTEX_Entry>
    <b:Comments>Preprint arXiv:1608.03983.</b:Comments>
    <b:SourceType>JournalArticle</b:SourceType>
    <b:Title>SGDR: Stochastic Gradient Descent with Warm Restarts</b:Title>
    <b:Tag>Loshchilov2016</b:Tag>
    <b:URL>https://arxiv.org/abs/1608.03983/</b:URL>
    <b:Author>
      <b:Author>
        <b:NameList>
          <b:Person>
            <b:Last>Loshchilov</b:Last>
            <b:First>I.</b:First>
          </b:Person>
          <b:Person>
            <b:Last>Hutter</b:Last>
            <b:First>F.</b:First>
          </b:Person>
        </b:NameList>
      </b:Author>
    </b:Author>
    <b:RefOrder>11</b:RefOrder>
  </b:Source>
  <b:Source>
    <b:Year>2015</b:Year>
    <b:BIBTEX_Entry>inproceedings</b:BIBTEX_Entry>
    <b:SourceType>ConferenceProceedings</b:SourceType>
    <b:Title>Adam: A Method for Stochastic Optimization</b:Title>
    <b:Tag>Kingma2015</b:Tag>
    <b:BookTitle>Proceedings of the 3rd International Conference on Learning Representations (ICLR)</b:BookTitle>
    <b:URL>https://arxiv.org/abs/1412.6980/</b:URL>
    <b:Author>
      <b:Author>
        <b:NameList>
          <b:Person>
            <b:Last>Kingma</b:Last>
            <b:Middle>P.</b:Middle>
            <b:First>D.</b:First>
          </b:Person>
          <b:Person>
            <b:Last>Ba</b:Last>
            <b:Middle>L.</b:Middle>
            <b:First>J.</b:First>
          </b:Person>
        </b:NameList>
      </b:Author>
    </b:Author>
    <b:ConferenceName>Proceedings of the 3rd International Conference on Learning Representations (ICLR)</b:ConferenceName>
    <b:RefOrder>12</b:RefOrder>
  </b:Source>
  <b:Source>
    <b:Year>2020</b:Year>
    <b:Volume>146</b:Volume>
    <b:BIBTEX_Entry>article</b:BIBTEX_Entry>
    <b:SourceType>JournalArticle</b:SourceType>
    <b:Title>Load Balancing Techniques for Web Applications</b:Title>
    <b:Tag>Chandra2020</b:Tag>
    <b:URL>https://doi.org/10.1016/j.jnca.2019.102445/</b:URL>
    <b:DOI>10.1016/j.jnca.2019.102445</b:DOI>
    <b:Author>
      <b:Author>
        <b:NameList>
          <b:Person>
            <b:Last>Chandra</b:Last>
            <b:First>D.</b:First>
          </b:Person>
          <b:Person>
            <b:Last>Gupta</b:Last>
            <b:First>A.</b:First>
          </b:Person>
          <b:Person>
            <b:Last>Sharma</b:Last>
            <b:First>S.</b:First>
          </b:Person>
        </b:NameList>
      </b:Author>
    </b:Author>
    <b:Pages>102445</b:Pages>
    <b:JournalName>Journal of Network and Computer Applications</b:JournalName>
    <b:RefOrder>14</b:RefOrder>
  </b:Source>
  <b:Source>
    <b:Year>2020</b:Year>
    <b:BIBTEX_Entry>article</b:BIBTEX_Entry>
    <b:Comments>Preprint arXiv:2010.02559.</b:Comments>
    <b:SourceType>JournalArticle</b:SourceType>
    <b:Title>LEGAL-BERT: Pretrained Transformers for Legal Text Mining</b:Title>
    <b:Tag>Chalkidis2020</b:Tag>
    <b:URL>https://arxiv.org/abs/2010.02559/</b:URL>
    <b:Author>
      <b:Author>
        <b:NameList>
          <b:Person>
            <b:Last>Chalkidis</b:Last>
            <b:First>I.</b:First>
          </b:Person>
          <b:Person>
            <b:Last>Fergadiotis</b:Last>
            <b:First>M.</b:First>
          </b:Person>
          <b:Person>
            <b:Last>Malakasiotis</b:Last>
            <b:First>P.</b:First>
          </b:Person>
          <b:Person>
            <b:Last>Androutsopoulos</b:Last>
            <b:First>I.</b:First>
          </b:Person>
        </b:NameList>
      </b:Author>
    </b:Author>
    <b:RefOrder>16</b:RefOrder>
  </b:Source>
  <b:Source>
    <b:Tag>Vas17</b:Tag>
    <b:SourceType>JournalArticle</b:SourceType>
    <b:Guid>{F4E8BC23-6329-44EE-9789-2EFB459A6B08}</b:Guid>
    <b:Title>Attention is all you need</b:Title>
    <b:Year>2017</b:Year>
    <b:Author>
      <b:Author>
        <b:NameList>
          <b:Person>
            <b:Last>Vaswani</b:Last>
            <b:First>A.</b:First>
          </b:Person>
          <b:Person>
            <b:Last>Shazeer</b:Last>
            <b:First>N.</b:First>
          </b:Person>
          <b:Person>
            <b:Last>Parmar</b:Last>
            <b:First>N.</b:First>
          </b:Person>
          <b:Person>
            <b:Last>Uszkoreit</b:Last>
            <b:First>J.</b:First>
          </b:Person>
          <b:Person>
            <b:Last>Jones</b:Last>
            <b:First>L.</b:First>
          </b:Person>
          <b:Person>
            <b:Last>Gomez</b:Last>
            <b:First>A.</b:First>
            <b:Middle>N.</b:Middle>
          </b:Person>
          <b:Person>
            <b:Last>Kaiser</b:Last>
            <b:First>L.</b:First>
          </b:Person>
          <b:Person>
            <b:Last>Polosukhin</b:Last>
            <b:First>I.</b:First>
          </b:Person>
        </b:NameList>
      </b:Author>
    </b:Author>
    <b:JournalName>Advances in neural information processing systems</b:JournalName>
    <b:RefOrder>24</b:RefOrder>
  </b:Source>
  <b:Source>
    <b:Year>2019</b:Year>
    <b:BIBTEX_Entry>inproceedings</b:BIBTEX_Entry>
    <b:SourceType>ConferenceProceedings</b:SourceType>
    <b:Title>Automatic Evaluation of Machine Translation Quality Using Longest Common Subsequence and Skip-Bigram Statistics</b:Title>
    <b:Tag>Lin2019</b:Tag>
    <b:BookTitle>Proceedings of the 42nd Annual Meeting on Association for Computational Linguistics</b:BookTitle>
    <b:URL>https://www.aclweb.org/anthology/P04-1077/</b:URL>
    <b:Author>
      <b:Author>
        <b:NameList>
          <b:Person>
            <b:Last>Liu</b:Last>
            <b:First>C.</b:First>
            <b:Middle>Y.</b:Middle>
          </b:Person>
          <b:Person>
            <b:Last>Och</b:Last>
            <b:First>F.</b:First>
            <b:Middle>J.</b:Middle>
          </b:Person>
        </b:NameList>
      </b:Author>
    </b:Author>
    <b:ConferenceName>Proceedings of the 42nd Annual Meeting on Association for Computational Linguistics</b:ConferenceName>
    <b:Guid>{4B2779DF-2F40-482B-B3C4-1D61DD611B4A}</b:Guid>
    <b:RefOrder>6</b:RefOrder>
  </b:Source>
  <b:Source>
    <b:Year>2021</b:Year>
    <b:BIBTEX_Entry>book</b:BIBTEX_Entry>
    <b:SourceType>Book</b:SourceType>
    <b:Title>Speech and Language Processing</b:Title>
    <b:Tag>Jurafsky2021</b:Tag>
    <b:Edition>Third</b:Edition>
    <b:URL>https://web.stanford.edu/ jurafsky/slp3/</b:URL>
    <b:Author>
      <b:Author>
        <b:NameList>
          <b:Person>
            <b:Last>Jurafsky</b:Last>
            <b:First>D.</b:First>
          </b:Person>
          <b:Person>
            <b:Last>Martin</b:Last>
            <b:Middle>H.</b:Middle>
            <b:First>J.</b:First>
          </b:Person>
        </b:NameList>
      </b:Author>
    </b:Author>
    <b:RefOrder>7</b:RefOrder>
  </b:Source>
  <b:Source>
    <b:Year>2016</b:Year>
    <b:BIBTEX_Entry>inproceedings</b:BIBTEX_Entry>
    <b:SourceType>ConferenceProceedings</b:SourceType>
    <b:Title>Abstractive Sentence Summarization with Attentive Recurrent Neural Networks</b:Title>
    <b:Tag>Chopra2016</b:Tag>
    <b:BookTitle>Proceedings of the 2016 Conference of the North American Chapter of the Association for Computational Linguistics: Human Language Technologies</b:BookTitle>
    <b:DOI>10.18653/v1/N16-1012</b:DOI>
    <b:Author>
      <b:Author>
        <b:NameList>
          <b:Person>
            <b:Last>Chopra</b:Last>
            <b:First>S.</b:First>
          </b:Person>
          <b:Person>
            <b:Last>Auli</b:Last>
            <b:First>M.</b:First>
          </b:Person>
          <b:Person>
            <b:Last>Rush</b:Last>
            <b:Middle>M.</b:Middle>
            <b:First>A.</b:First>
          </b:Person>
        </b:NameList>
      </b:Author>
    </b:Author>
    <b:Pages>93, 98</b:Pages>
    <b:ConferenceName>Proceedings of the 2016 Conference of the North American Chapter of the Association for Computational Linguistics: Human Language Technologies</b:ConferenceName>
    <b:RefOrder>9</b:RefOrder>
  </b:Source>
  <b:Source>
    <b:BIBTEX_Entry>book</b:BIBTEX_Entry>
    <b:SourceType>Book</b:SourceType>
    <b:Title>Introduction to Information Retrieval</b:Title>
    <b:Publisher>Cambridge University Press</b:Publisher>
    <b:Tag>Manning2008</b:Tag>
    <b:DOI>10.1017/CBO9780511809071</b:DOI>
    <b:Author>
      <b:Author>
        <b:NameList>
          <b:Person>
            <b:Last>Manning</b:Last>
            <b:Middle>D.</b:Middle>
            <b:First>C.</b:First>
          </b:Person>
          <b:Person>
            <b:Last>Raghavan</b:Last>
            <b:First>P.</b:First>
          </b:Person>
          <b:Person>
            <b:Last>Schutze</b:Last>
            <b:First>H.</b:First>
          </b:Person>
        </b:NameList>
      </b:Author>
    </b:Author>
    <b:Year>2008</b:Year>
    <b:RefOrder>3</b:RefOrder>
  </b:Source>
  <b:Source>
    <b:Year>2013</b:Year>
    <b:Volume>26</b:Volume>
    <b:BIBTEX_Entry>article</b:BIBTEX_Entry>
    <b:SourceType>JournalArticle</b:SourceType>
    <b:Title>Distributed Representations of Words and Phrases and Their Compositionality</b:Title>
    <b:Tag>Mikolov2013</b:Tag>
    <b:Author>
      <b:Author>
        <b:NameList>
          <b:Person>
            <b:Last>Mikolov</b:Last>
            <b:First>T.</b:First>
          </b:Person>
          <b:Person>
            <b:Last>Sutskever</b:Last>
            <b:First>I.</b:First>
          </b:Person>
          <b:Person>
            <b:Last>Chen</b:Last>
            <b:First>K.</b:First>
          </b:Person>
          <b:Person>
            <b:Last>Corrado</b:Last>
            <b:Middle>S.</b:Middle>
            <b:First>G.</b:First>
          </b:Person>
          <b:Person>
            <b:Last>Dean</b:Last>
            <b:First>J.</b:First>
          </b:Person>
        </b:NameList>
      </b:Author>
    </b:Author>
    <b:Pages>3111, 3119</b:Pages>
    <b:JournalName>Advances in Neural Information Processing Systems</b:JournalName>
    <b:RefOrder>5</b:RefOrder>
  </b:Source>
  <b:Source>
    <b:Year>2008</b:Year>
    <b:Volume>2</b:Volume>
    <b:BIBTEX_Entry>article</b:BIBTEX_Entry>
    <b:SourceType>JournalArticle</b:SourceType>
    <b:Title>Opinion Mining and Sentiment Analysis</b:Title>
    <b:Tag>Pang2008</b:Tag>
    <b:URL>https://doi.org/10.1561/1500000011</b:URL>
    <b:DOI>10.1561/1500000011</b:DOI>
    <b:Author>
      <b:Author>
        <b:NameList>
          <b:Person>
            <b:Last>Pang</b:Last>
            <b:First>B.</b:First>
          </b:Person>
          <b:Person>
            <b:Last>Lee</b:Last>
            <b:First>L.</b:First>
          </b:Person>
        </b:NameList>
      </b:Author>
    </b:Author>
    <b:Pages>1, 135</b:Pages>
    <b:JournalName>Foundations and Trends in Information Retrieval</b:JournalName>
    <b:Number>1, 2</b:Number>
    <b:RefOrder>8</b:RefOrder>
  </b:Source>
  <b:Source>
    <b:Year>2018</b:Year>
    <b:Volume>22</b:Volume>
    <b:BIBTEX_Entry>article</b:BIBTEX_Entry>
    <b:SourceType>JournalArticle</b:SourceType>
    <b:Title>Deep EHR: A Survey of Recent Advances in Deep Learning Techniques for Electronic Health Record (EHR) Analysis</b:Title>
    <b:Tag>Shickel2018</b:Tag>
    <b:DOI>10.1109/JBHI.2017.2767063</b:DOI>
    <b:Author>
      <b:Author>
        <b:NameList>
          <b:Person>
            <b:Last>Shickel</b:Last>
            <b:First>B.</b:First>
          </b:Person>
          <b:Person>
            <b:Last>Tighe</b:Last>
            <b:Middle>J.</b:Middle>
            <b:First>P.</b:First>
          </b:Person>
          <b:Person>
            <b:Last>Bihorac</b:Last>
            <b:First>A.</b:First>
          </b:Person>
          <b:Person>
            <b:Last>Rashidi</b:Last>
            <b:First>P.</b:First>
          </b:Person>
        </b:NameList>
      </b:Author>
    </b:Author>
    <b:Pages>1589, 1604</b:Pages>
    <b:JournalName>IEEE Journal of Biomedical and Health Informatics</b:JournalName>
    <b:Number>5</b:Number>
    <b:RefOrder>10</b:RefOrder>
  </b:Source>
  <b:Source>
    <b:Year>2020</b:Year>
    <b:BIBTEX_Entry>inproceedings</b:BIBTEX_Entry>
    <b:SourceType>ConferenceProceedings</b:SourceType>
    <b:Title>Transformers: State-of-the-Art Natural Language Processing</b:Title>
    <b:Publisher>Association for Computational Linguistics</b:Publisher>
    <b:Tag>Wolf2020</b:Tag>
    <b:BookTitle>Proceedings of the 2020 Conference on Empirical Methods in Natural Language Processing: System Demonstrations</b:BookTitle>
    <b:URL>https://doi.org/10.18653/v1/2020.emnlp-demos.6</b:URL>
    <b:DOI>10.18653/v1/2020.emnlp-demos.6</b:DOI>
    <b:Author>
      <b:Author>
        <b:NameList>
          <b:Person>
            <b:Last>Wolf</b:Last>
            <b:First>T.</b:First>
          </b:Person>
          <b:Person>
            <b:Last>Debut</b:Last>
            <b:First>L.</b:First>
          </b:Person>
          <b:Person>
            <b:Last>Sanh</b:Last>
            <b:First>V.</b:First>
          </b:Person>
          <b:Person>
            <b:Last>Chaumond</b:Last>
            <b:First>J.</b:First>
          </b:Person>
          <b:Person>
            <b:Last>Delangue</b:Last>
            <b:First>C.</b:First>
          </b:Person>
          <b:Person>
            <b:Last>Moi</b:Last>
            <b:First>A.</b:First>
          </b:Person>
          <b:Person>
            <b:Last>Cistac</b:Last>
            <b:First>P.</b:First>
          </b:Person>
          <b:Person>
            <b:Last>Rault</b:Last>
            <b:First>T.</b:First>
          </b:Person>
          <b:Person>
            <b:Last>Louf</b:Last>
            <b:First>R.</b:First>
          </b:Person>
          <b:Person>
            <b:Last>Funtowicz</b:Last>
            <b:First>M.</b:First>
          </b:Person>
          <b:Person>
            <b:Last>Brew</b:Last>
            <b:First>J.</b:First>
          </b:Person>
        </b:NameList>
      </b:Author>
    </b:Author>
    <b:Pages>38, 45</b:Pages>
    <b:ConferenceName>Proceedings of the 2020 Conference on Empirical Methods in Natural Language Processing: System Demonstrations</b:ConferenceName>
    <b:RefOrder>1</b:RefOrder>
  </b:Source>
</b:Sources>
</file>

<file path=customXml/itemProps1.xml><?xml version="1.0" encoding="utf-8"?>
<ds:datastoreItem xmlns:ds="http://schemas.openxmlformats.org/officeDocument/2006/customXml" ds:itemID="{2B87BEDC-0F4A-4562-B929-79DF9E0092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370dff-cb58-4bf9-8d62-d0d511e580a6"/>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77370dff-cb58-4bf9-8d62-d0d511e580a6"/>
  </ds:schemaRefs>
</ds:datastoreItem>
</file>

<file path=customXml/itemProps3.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4.xml><?xml version="1.0" encoding="utf-8"?>
<ds:datastoreItem xmlns:ds="http://schemas.openxmlformats.org/officeDocument/2006/customXml" ds:itemID="{7ED42D66-F575-418E-B40E-1CC8FF6D5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Chapter Template</Template>
  <TotalTime>3</TotalTime>
  <Pages>17</Pages>
  <Words>5219</Words>
  <Characters>32729</Characters>
  <Application>Microsoft Office Word</Application>
  <DocSecurity>2</DocSecurity>
  <Lines>617</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Tinwala</dc:creator>
  <cp:keywords/>
  <dc:description/>
  <cp:lastModifiedBy>Srishti</cp:lastModifiedBy>
  <cp:revision>3</cp:revision>
  <dcterms:created xsi:type="dcterms:W3CDTF">2025-11-02T10:05:00Z</dcterms:created>
  <dcterms:modified xsi:type="dcterms:W3CDTF">2025-11-02T10:20:00Z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0x010100696523710C0E774894F2BE62FE2482C4</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1893300</vt:r8>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_ExtendedDescription">
    <vt:lpwstr/>
  </property>
  <property fmtid="{D5CDD505-2E9C-101B-9397-08002B2CF9AE}" pid="12" name="TriggerFlowInfo">
    <vt:lpwstr/>
  </property>
  <property fmtid="{D5CDD505-2E9C-101B-9397-08002B2CF9AE}" pid="13" name="GrammarlyDocumentId">
    <vt:lpwstr>cd859992-aa2f-4537-ab60-0483f07274bb</vt:lpwstr>
  </property>
</Properties>
</file>