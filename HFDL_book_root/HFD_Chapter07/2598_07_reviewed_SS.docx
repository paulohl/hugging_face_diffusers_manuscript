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F35D3C" w14:textId="77777777" w:rsidR="00AC6F60" w:rsidRDefault="220381DB" w:rsidP="00AC6F60">
      <w:pPr>
        <w:pStyle w:val="ChapterTitleNumberBPBHEB"/>
        <w:rPr>
          <w:ins w:id="0" w:author="Srishti" w:date="2025-11-02T15:46:00Z" w16du:dateUtc="2025-11-02T10:16:00Z"/>
        </w:rPr>
        <w:pPrChange w:id="1" w:author="Srishti" w:date="2025-11-02T15:48:00Z" w16du:dateUtc="2025-11-02T10:18:00Z">
          <w:pPr>
            <w:pStyle w:val="H1-Chapter"/>
          </w:pPr>
        </w:pPrChange>
      </w:pPr>
      <w:r>
        <w:t xml:space="preserve">Chapter </w:t>
      </w:r>
      <w:r w:rsidR="00833A99">
        <w:t>7</w:t>
      </w:r>
    </w:p>
    <w:p w14:paraId="46CCC6FA" w14:textId="618CCF23" w:rsidR="00A55F8D" w:rsidRDefault="220381DB" w:rsidP="00AC6F60">
      <w:pPr>
        <w:pStyle w:val="ChapterTitleBPBHEB"/>
        <w:pPrChange w:id="2" w:author="Srishti" w:date="2025-11-02T15:48:00Z" w16du:dateUtc="2025-11-02T10:18:00Z">
          <w:pPr>
            <w:pStyle w:val="H1-Chapter"/>
          </w:pPr>
        </w:pPrChange>
      </w:pPr>
      <w:del w:id="3" w:author="Srishti" w:date="2025-11-02T15:46:00Z" w16du:dateUtc="2025-11-02T10:16:00Z">
        <w:r w:rsidDel="00AC6F60">
          <w:delText xml:space="preserve"> – </w:delText>
        </w:r>
      </w:del>
      <w:r w:rsidR="00833A99" w:rsidRPr="00833A99">
        <w:t>Schedulers in Hugging Face Diffusers</w:t>
      </w:r>
    </w:p>
    <w:p w14:paraId="7409CB0D" w14:textId="22EB04AE" w:rsidR="00833A99" w:rsidRDefault="00833A99" w:rsidP="00AC6F60">
      <w:pPr>
        <w:pStyle w:val="NormalBPBHEB"/>
        <w:rPr>
          <w:ins w:id="4" w:author="Srishti" w:date="2025-11-02T15:48:00Z" w16du:dateUtc="2025-11-02T10:18:00Z"/>
        </w:rPr>
      </w:pPr>
    </w:p>
    <w:p w14:paraId="65BD407F" w14:textId="476318D9" w:rsidR="00AC6F60" w:rsidRDefault="00AC6F60" w:rsidP="00AC6F60">
      <w:pPr>
        <w:pStyle w:val="Heading1BPBHEB"/>
        <w:pPrChange w:id="5" w:author="Srishti" w:date="2025-11-02T15:48:00Z" w16du:dateUtc="2025-11-02T10:18:00Z">
          <w:pPr>
            <w:pStyle w:val="P-Regular"/>
          </w:pPr>
        </w:pPrChange>
      </w:pPr>
      <w:ins w:id="6" w:author="Srishti" w:date="2025-11-02T15:48:00Z" w16du:dateUtc="2025-11-02T10:18:00Z">
        <w:r>
          <w:t>Introduction</w:t>
        </w:r>
      </w:ins>
    </w:p>
    <w:p w14:paraId="36D9B1BE" w14:textId="6994AF1B" w:rsidR="00833A99" w:rsidRDefault="00B150D3" w:rsidP="00AC6F60">
      <w:pPr>
        <w:pStyle w:val="NormalBPBHEB"/>
        <w:rPr>
          <w:ins w:id="7" w:author="Srishti" w:date="2025-11-02T15:50:00Z" w16du:dateUtc="2025-11-02T10:20:00Z"/>
        </w:rPr>
      </w:pPr>
      <w:r>
        <w:t xml:space="preserve">Schedulers </w:t>
      </w:r>
      <w:r w:rsidR="00440AC3">
        <w:t>play a crucial role in the Hugging Face Diffusers library, significantly impacting</w:t>
      </w:r>
      <w:r>
        <w:t xml:space="preserve"> the efficiency and performance of machine learning workflows. They adjust parameters like learning rates dynamically during training and inference, helping models reach optimal convergence while reducing risks such as overfitting and underfitting. This chapter </w:t>
      </w:r>
      <w:r w:rsidR="00440AC3">
        <w:t>examines the functionality, types, and practical applications of schedulers, offering readers comprehensive guidance on implementing and integrating</w:t>
      </w:r>
      <w:r>
        <w:t xml:space="preserve"> them into real-world NLP pipelines.</w:t>
      </w:r>
    </w:p>
    <w:p w14:paraId="54D80EB4" w14:textId="77777777" w:rsidR="00AC6F60" w:rsidRDefault="00AC6F60" w:rsidP="00AC6F60">
      <w:pPr>
        <w:pStyle w:val="NormalBPBHEB"/>
        <w:rPr>
          <w:ins w:id="8" w:author="Srishti" w:date="2025-11-02T15:50:00Z" w16du:dateUtc="2025-11-02T10:20:00Z"/>
        </w:rPr>
      </w:pPr>
    </w:p>
    <w:p w14:paraId="518A04E7" w14:textId="40EF4B24" w:rsidR="00AC6F60" w:rsidRDefault="00AC6F60" w:rsidP="00AC6F60">
      <w:pPr>
        <w:pStyle w:val="Heading1BPBHEB"/>
        <w:rPr>
          <w:ins w:id="9" w:author="Srishti" w:date="2025-11-02T15:50:00Z" w16du:dateUtc="2025-11-02T10:20:00Z"/>
        </w:rPr>
      </w:pPr>
      <w:ins w:id="10" w:author="Srishti" w:date="2025-11-02T15:50:00Z" w16du:dateUtc="2025-11-02T10:20:00Z">
        <w:r>
          <w:t>Structure</w:t>
        </w:r>
      </w:ins>
    </w:p>
    <w:p w14:paraId="361CE10E" w14:textId="58A0BCA1" w:rsidR="00AC6F60" w:rsidRPr="00833A99" w:rsidRDefault="00AC6F60" w:rsidP="00AC6F60">
      <w:pPr>
        <w:pStyle w:val="NormalBPBHEB"/>
        <w:pPrChange w:id="11" w:author="Srishti" w:date="2025-11-02T15:50:00Z" w16du:dateUtc="2025-11-02T10:20:00Z">
          <w:pPr>
            <w:pStyle w:val="P-Regular"/>
            <w:jc w:val="both"/>
          </w:pPr>
        </w:pPrChange>
      </w:pPr>
      <w:ins w:id="12" w:author="Srishti" w:date="2025-11-02T15:50:00Z" w16du:dateUtc="2025-11-02T10:20:00Z">
        <w:r>
          <w:t>This chapter covers the following topics:</w:t>
        </w:r>
      </w:ins>
    </w:p>
    <w:p w14:paraId="0BB1056B" w14:textId="01BDC0DF" w:rsidR="00B175D4" w:rsidRPr="004107F6" w:rsidDel="00AC6F60" w:rsidRDefault="00833A99" w:rsidP="001C5017">
      <w:pPr>
        <w:pStyle w:val="NormalBPBHEB"/>
        <w:numPr>
          <w:ilvl w:val="0"/>
          <w:numId w:val="39"/>
        </w:numPr>
        <w:rPr>
          <w:del w:id="13" w:author="Srishti" w:date="2025-11-02T15:50:00Z" w16du:dateUtc="2025-11-02T10:20:00Z"/>
        </w:rPr>
        <w:pPrChange w:id="14" w:author="Srishti" w:date="2025-11-02T17:08:00Z" w16du:dateUtc="2025-11-02T11:38:00Z">
          <w:pPr>
            <w:pStyle w:val="H2-Heading"/>
            <w:jc w:val="both"/>
          </w:pPr>
        </w:pPrChange>
      </w:pPr>
      <w:del w:id="15" w:author="Srishti" w:date="2025-11-02T15:50:00Z" w16du:dateUtc="2025-11-02T10:20:00Z">
        <w:r w:rsidRPr="00833A99" w:rsidDel="00AC6F60">
          <w:delText> </w:delText>
        </w:r>
        <w:r w:rsidR="00B175D4" w:rsidRPr="004107F6" w:rsidDel="00AC6F60">
          <w:delText>In this chapter, we're going to cover the following topics: </w:delText>
        </w:r>
      </w:del>
    </w:p>
    <w:p w14:paraId="233C84D4" w14:textId="54BD0F12" w:rsidR="00DF0F72" w:rsidRPr="00DF0F72" w:rsidRDefault="00DF0F72" w:rsidP="001C5017">
      <w:pPr>
        <w:pStyle w:val="NormalBPBHEB"/>
        <w:numPr>
          <w:ilvl w:val="0"/>
          <w:numId w:val="39"/>
        </w:numPr>
        <w:pPrChange w:id="16" w:author="Srishti" w:date="2025-11-02T17:08:00Z" w16du:dateUtc="2025-11-02T11:38:00Z">
          <w:pPr>
            <w:pStyle w:val="L-Bullets"/>
            <w:jc w:val="both"/>
          </w:pPr>
        </w:pPrChange>
      </w:pPr>
      <w:r w:rsidRPr="00DF0F72">
        <w:t>Introduction to Schedulers</w:t>
      </w:r>
    </w:p>
    <w:p w14:paraId="63C08464" w14:textId="2FCFD7B3" w:rsidR="00DF0F72" w:rsidRPr="00DF0F72" w:rsidRDefault="00DF0F72" w:rsidP="001C5017">
      <w:pPr>
        <w:pStyle w:val="NormalBPBHEB"/>
        <w:numPr>
          <w:ilvl w:val="0"/>
          <w:numId w:val="39"/>
        </w:numPr>
        <w:pPrChange w:id="17" w:author="Srishti" w:date="2025-11-02T17:08:00Z" w16du:dateUtc="2025-11-02T11:38:00Z">
          <w:pPr>
            <w:pStyle w:val="L-Bullets"/>
            <w:jc w:val="both"/>
          </w:pPr>
        </w:pPrChange>
      </w:pPr>
      <w:del w:id="18" w:author="Srishti" w:date="2025-11-02T17:08:00Z" w16du:dateUtc="2025-11-02T11:38:00Z">
        <w:r w:rsidRPr="00DF0F72" w:rsidDel="001C5017">
          <w:delText xml:space="preserve">Types of Schedulers: </w:delText>
        </w:r>
      </w:del>
      <w:r w:rsidRPr="00DF0F72">
        <w:t>Discrete vs.</w:t>
      </w:r>
      <w:ins w:id="19" w:author="Srishti" w:date="2025-11-02T17:08:00Z" w16du:dateUtc="2025-11-02T11:38:00Z">
        <w:r w:rsidR="001C5017">
          <w:t xml:space="preserve"> </w:t>
        </w:r>
      </w:ins>
      <w:del w:id="20" w:author="Srishti" w:date="2025-11-02T17:08:00Z" w16du:dateUtc="2025-11-02T11:38:00Z">
        <w:r w:rsidRPr="00DF0F72" w:rsidDel="001C5017">
          <w:delText xml:space="preserve"> C</w:delText>
        </w:r>
      </w:del>
      <w:ins w:id="21" w:author="Srishti" w:date="2025-11-02T17:08:00Z" w16du:dateUtc="2025-11-02T11:38:00Z">
        <w:r w:rsidR="001C5017">
          <w:t>c</w:t>
        </w:r>
      </w:ins>
      <w:r w:rsidRPr="00DF0F72">
        <w:t>ontinuous</w:t>
      </w:r>
      <w:ins w:id="22" w:author="Srishti" w:date="2025-11-02T17:08:00Z" w16du:dateUtc="2025-11-02T11:38:00Z">
        <w:r w:rsidR="001C5017">
          <w:t xml:space="preserve"> sc</w:t>
        </w:r>
        <w:r w:rsidR="001C5017" w:rsidRPr="001C5017">
          <w:t>hedulers</w:t>
        </w:r>
      </w:ins>
    </w:p>
    <w:p w14:paraId="6BA3E630" w14:textId="2F93061A" w:rsidR="00DF0F72" w:rsidRPr="00DF0F72" w:rsidRDefault="00DF0F72" w:rsidP="001C5017">
      <w:pPr>
        <w:pStyle w:val="NormalBPBHEB"/>
        <w:numPr>
          <w:ilvl w:val="0"/>
          <w:numId w:val="39"/>
        </w:numPr>
        <w:pPrChange w:id="23" w:author="Srishti" w:date="2025-11-02T17:08:00Z" w16du:dateUtc="2025-11-02T11:38:00Z">
          <w:pPr>
            <w:pStyle w:val="L-Bullets"/>
            <w:jc w:val="both"/>
          </w:pPr>
        </w:pPrChange>
      </w:pPr>
      <w:r w:rsidRPr="00DF0F72">
        <w:t xml:space="preserve">Using </w:t>
      </w:r>
      <w:ins w:id="24" w:author="Srishti" w:date="2025-11-02T17:09:00Z" w16du:dateUtc="2025-11-02T11:39:00Z">
        <w:r w:rsidR="001C5017">
          <w:t>s</w:t>
        </w:r>
      </w:ins>
      <w:del w:id="25" w:author="Srishti" w:date="2025-11-02T17:09:00Z" w16du:dateUtc="2025-11-02T11:39:00Z">
        <w:r w:rsidRPr="00DF0F72" w:rsidDel="001C5017">
          <w:delText>S</w:delText>
        </w:r>
      </w:del>
      <w:r w:rsidRPr="00DF0F72">
        <w:t xml:space="preserve">chedulers during </w:t>
      </w:r>
      <w:ins w:id="26" w:author="Srishti" w:date="2025-11-02T17:09:00Z" w16du:dateUtc="2025-11-02T11:39:00Z">
        <w:r w:rsidR="001C5017">
          <w:t>t</w:t>
        </w:r>
      </w:ins>
      <w:del w:id="27" w:author="Srishti" w:date="2025-11-02T17:09:00Z" w16du:dateUtc="2025-11-02T11:39:00Z">
        <w:r w:rsidRPr="00DF0F72" w:rsidDel="001C5017">
          <w:delText>T</w:delText>
        </w:r>
      </w:del>
      <w:r w:rsidRPr="00DF0F72">
        <w:t>raining</w:t>
      </w:r>
    </w:p>
    <w:p w14:paraId="09C2B4EE" w14:textId="21905B9F" w:rsidR="00DF0F72" w:rsidRPr="00DF0F72" w:rsidRDefault="00DF0F72" w:rsidP="001C5017">
      <w:pPr>
        <w:pStyle w:val="NormalBPBHEB"/>
        <w:numPr>
          <w:ilvl w:val="0"/>
          <w:numId w:val="39"/>
        </w:numPr>
        <w:pPrChange w:id="28" w:author="Srishti" w:date="2025-11-02T17:08:00Z" w16du:dateUtc="2025-11-02T11:38:00Z">
          <w:pPr>
            <w:pStyle w:val="L-Bullets"/>
            <w:jc w:val="both"/>
          </w:pPr>
        </w:pPrChange>
      </w:pPr>
      <w:r w:rsidRPr="00DF0F72">
        <w:t xml:space="preserve">Using </w:t>
      </w:r>
      <w:ins w:id="29" w:author="Srishti" w:date="2025-11-02T17:09:00Z" w16du:dateUtc="2025-11-02T11:39:00Z">
        <w:r w:rsidR="001C5017">
          <w:t>s</w:t>
        </w:r>
      </w:ins>
      <w:del w:id="30" w:author="Srishti" w:date="2025-11-02T17:09:00Z" w16du:dateUtc="2025-11-02T11:39:00Z">
        <w:r w:rsidRPr="00DF0F72" w:rsidDel="001C5017">
          <w:delText>S</w:delText>
        </w:r>
      </w:del>
      <w:r w:rsidRPr="00DF0F72">
        <w:t xml:space="preserve">chedulers during </w:t>
      </w:r>
      <w:ins w:id="31" w:author="Srishti" w:date="2025-11-02T17:09:00Z" w16du:dateUtc="2025-11-02T11:39:00Z">
        <w:r w:rsidR="001C5017">
          <w:t>i</w:t>
        </w:r>
      </w:ins>
      <w:del w:id="32" w:author="Srishti" w:date="2025-11-02T17:09:00Z" w16du:dateUtc="2025-11-02T11:39:00Z">
        <w:r w:rsidRPr="00DF0F72" w:rsidDel="001C5017">
          <w:delText>I</w:delText>
        </w:r>
      </w:del>
      <w:r w:rsidRPr="00DF0F72">
        <w:t>nference</w:t>
      </w:r>
    </w:p>
    <w:p w14:paraId="2BC51EF8" w14:textId="69924EB8" w:rsidR="00DF0F72" w:rsidRDefault="00DF0F72" w:rsidP="001C5017">
      <w:pPr>
        <w:pStyle w:val="NormalBPBHEB"/>
        <w:numPr>
          <w:ilvl w:val="0"/>
          <w:numId w:val="39"/>
        </w:numPr>
        <w:rPr>
          <w:ins w:id="33" w:author="Srishti" w:date="2025-11-02T15:50:00Z" w16du:dateUtc="2025-11-02T10:20:00Z"/>
        </w:rPr>
        <w:pPrChange w:id="34" w:author="Srishti" w:date="2025-11-02T17:08:00Z" w16du:dateUtc="2025-11-02T11:38:00Z">
          <w:pPr>
            <w:pStyle w:val="L-Bullets"/>
            <w:jc w:val="both"/>
          </w:pPr>
        </w:pPrChange>
      </w:pPr>
      <w:r w:rsidRPr="00DF0F72">
        <w:t xml:space="preserve">Case </w:t>
      </w:r>
      <w:ins w:id="35" w:author="Srishti" w:date="2025-11-02T17:09:00Z" w16du:dateUtc="2025-11-02T11:39:00Z">
        <w:r w:rsidR="001D597A">
          <w:t>s</w:t>
        </w:r>
      </w:ins>
      <w:del w:id="36" w:author="Srishti" w:date="2025-11-02T17:09:00Z" w16du:dateUtc="2025-11-02T11:39:00Z">
        <w:r w:rsidRPr="00DF0F72" w:rsidDel="001D597A">
          <w:delText>S</w:delText>
        </w:r>
      </w:del>
      <w:r w:rsidRPr="00DF0F72">
        <w:t xml:space="preserve">tudies: Practical </w:t>
      </w:r>
      <w:ins w:id="37" w:author="Srishti" w:date="2025-11-02T17:09:00Z" w16du:dateUtc="2025-11-02T11:39:00Z">
        <w:r w:rsidR="001D597A">
          <w:t>a</w:t>
        </w:r>
      </w:ins>
      <w:del w:id="38" w:author="Srishti" w:date="2025-11-02T17:09:00Z" w16du:dateUtc="2025-11-02T11:39:00Z">
        <w:r w:rsidRPr="00DF0F72" w:rsidDel="001D597A">
          <w:delText>A</w:delText>
        </w:r>
      </w:del>
      <w:r w:rsidRPr="00DF0F72">
        <w:t xml:space="preserve">pplications </w:t>
      </w:r>
      <w:ins w:id="39" w:author="Srishti" w:date="2025-11-02T17:09:00Z" w16du:dateUtc="2025-11-02T11:39:00Z">
        <w:r w:rsidR="001D597A">
          <w:t>for</w:t>
        </w:r>
      </w:ins>
      <w:del w:id="40" w:author="Srishti" w:date="2025-11-02T17:09:00Z" w16du:dateUtc="2025-11-02T11:39:00Z">
        <w:r w:rsidRPr="00DF0F72" w:rsidDel="001D597A">
          <w:delText>of</w:delText>
        </w:r>
      </w:del>
      <w:r w:rsidRPr="00DF0F72">
        <w:t xml:space="preserve"> </w:t>
      </w:r>
      <w:ins w:id="41" w:author="Srishti" w:date="2025-11-02T17:09:00Z" w16du:dateUtc="2025-11-02T11:39:00Z">
        <w:r w:rsidR="001D597A">
          <w:t>s</w:t>
        </w:r>
      </w:ins>
      <w:del w:id="42" w:author="Srishti" w:date="2025-11-02T17:09:00Z" w16du:dateUtc="2025-11-02T11:39:00Z">
        <w:r w:rsidRPr="00DF0F72" w:rsidDel="001D597A">
          <w:delText>S</w:delText>
        </w:r>
      </w:del>
      <w:r w:rsidRPr="00DF0F72">
        <w:t>chedulers</w:t>
      </w:r>
    </w:p>
    <w:p w14:paraId="00F612CA" w14:textId="77777777" w:rsidR="00AC6F60" w:rsidRDefault="00AC6F60" w:rsidP="00AC6F60">
      <w:pPr>
        <w:pStyle w:val="NormalBPBHEB"/>
        <w:pPrChange w:id="43" w:author="Srishti" w:date="2025-11-02T15:50:00Z" w16du:dateUtc="2025-11-02T10:20:00Z">
          <w:pPr>
            <w:pStyle w:val="L-Bullets"/>
            <w:jc w:val="both"/>
          </w:pPr>
        </w:pPrChange>
      </w:pPr>
    </w:p>
    <w:p w14:paraId="154AD56A" w14:textId="7C09E904" w:rsidR="00B175D4" w:rsidRPr="00AC6F60" w:rsidDel="00AC6F60" w:rsidRDefault="00B175D4" w:rsidP="00AC6F60">
      <w:pPr>
        <w:pStyle w:val="Heading1BPBHEB"/>
        <w:rPr>
          <w:del w:id="44" w:author="Srishti" w:date="2025-11-02T15:55:00Z" w16du:dateUtc="2025-11-02T10:25:00Z"/>
        </w:rPr>
        <w:pPrChange w:id="45" w:author="Srishti" w:date="2025-11-02T15:56:00Z" w16du:dateUtc="2025-11-02T10:26:00Z">
          <w:pPr>
            <w:pStyle w:val="H2-Heading"/>
            <w:jc w:val="both"/>
          </w:pPr>
        </w:pPrChange>
      </w:pPr>
      <w:del w:id="46" w:author="Srishti" w:date="2025-11-02T15:50:00Z" w16du:dateUtc="2025-11-02T10:20:00Z">
        <w:r w:rsidRPr="00AC6F60" w:rsidDel="00AC6F60">
          <w:lastRenderedPageBreak/>
          <w:delText xml:space="preserve"> Learning </w:delText>
        </w:r>
      </w:del>
      <w:r w:rsidRPr="00AC6F60">
        <w:t>Objectives</w:t>
      </w:r>
    </w:p>
    <w:p w14:paraId="5615B7CF" w14:textId="77777777" w:rsidR="00AC6F60" w:rsidRPr="00AC6F60" w:rsidRDefault="00AC6F60" w:rsidP="00AC6F60">
      <w:pPr>
        <w:pStyle w:val="Heading1BPBHEB"/>
        <w:rPr>
          <w:ins w:id="47" w:author="Srishti" w:date="2025-11-02T15:55:00Z" w16du:dateUtc="2025-11-02T10:25:00Z"/>
        </w:rPr>
      </w:pPr>
    </w:p>
    <w:p w14:paraId="149274C6" w14:textId="52EE96F8" w:rsidR="00B175D4" w:rsidDel="00AC6F60" w:rsidRDefault="00AA27A6" w:rsidP="00AC6F60">
      <w:pPr>
        <w:pStyle w:val="NormalBPBHEB"/>
        <w:rPr>
          <w:del w:id="48" w:author="Srishti" w:date="2025-11-02T15:55:00Z" w16du:dateUtc="2025-11-02T10:25:00Z"/>
        </w:rPr>
        <w:pPrChange w:id="49" w:author="Srishti" w:date="2025-11-02T15:56:00Z" w16du:dateUtc="2025-11-02T10:26:00Z">
          <w:pPr>
            <w:pStyle w:val="NormalBPBHEB"/>
          </w:pPr>
        </w:pPrChange>
      </w:pPr>
      <w:ins w:id="50" w:author="Srishti" w:date="2025-11-02T15:57:00Z" w16du:dateUtc="2025-11-02T10:27:00Z">
        <w:r w:rsidRPr="00AA27A6">
          <w:t xml:space="preserve">By the end of this chapter, readers will be able to understand the function and importance of schedulers by developing a thorough understanding of their role in </w:t>
        </w:r>
        <w:r w:rsidRPr="00AA27A6">
          <w:rPr>
            <w:b/>
            <w:bCs/>
            <w:rPrChange w:id="51" w:author="Srishti" w:date="2025-11-02T15:57:00Z" w16du:dateUtc="2025-11-02T10:27:00Z">
              <w:rPr/>
            </w:rPrChange>
          </w:rPr>
          <w:t>machine learning</w:t>
        </w:r>
      </w:ins>
      <w:ins w:id="52" w:author="Srishti" w:date="2025-11-02T15:59:00Z" w16du:dateUtc="2025-11-02T10:29:00Z">
        <w:r>
          <w:t xml:space="preserve"> (</w:t>
        </w:r>
        <w:r w:rsidRPr="00AA27A6">
          <w:rPr>
            <w:b/>
            <w:bCs/>
            <w:rPrChange w:id="53" w:author="Srishti" w:date="2025-11-02T15:59:00Z" w16du:dateUtc="2025-11-02T10:29:00Z">
              <w:rPr/>
            </w:rPrChange>
          </w:rPr>
          <w:t>ML</w:t>
        </w:r>
        <w:r>
          <w:t>)</w:t>
        </w:r>
      </w:ins>
      <w:ins w:id="54" w:author="Srishti" w:date="2025-11-02T15:57:00Z" w16du:dateUtc="2025-11-02T10:27:00Z">
        <w:r w:rsidRPr="00AA27A6">
          <w:t xml:space="preserve"> workflows and their </w:t>
        </w:r>
      </w:ins>
      <w:ins w:id="55" w:author="Srishti" w:date="2025-11-02T15:59:00Z" w16du:dateUtc="2025-11-02T10:29:00Z">
        <w:r>
          <w:t>significance</w:t>
        </w:r>
      </w:ins>
      <w:ins w:id="56" w:author="Srishti" w:date="2025-11-02T15:57:00Z" w16du:dateUtc="2025-11-02T10:27:00Z">
        <w:r w:rsidRPr="00AA27A6">
          <w:t xml:space="preserve"> in creating high-performing models. They will be able to implement various scheduling techniques by utilizing different scheduling strategies to enhance training, improve model efficiency, and enhance accuracy. Readers will also learn to enhance model performance with advanced scheduling by using schedulers for advanced techniques such as noise addition and sample updating to improve robustness and generalization. Additionally, they will be able to customize schedulers for specific tasks by adapting scheduler settings to meet the requirements of specific</w:t>
        </w:r>
        <w:r w:rsidRPr="00AA27A6">
          <w:rPr>
            <w:b/>
            <w:bCs/>
            <w:rPrChange w:id="57" w:author="Srishti" w:date="2025-11-02T16:00:00Z" w16du:dateUtc="2025-11-02T10:30:00Z">
              <w:rPr/>
            </w:rPrChange>
          </w:rPr>
          <w:t xml:space="preserve"> </w:t>
        </w:r>
      </w:ins>
      <w:ins w:id="58" w:author="Srishti" w:date="2025-11-02T15:59:00Z" w16du:dateUtc="2025-11-02T10:29:00Z">
        <w:r w:rsidRPr="00AA27A6">
          <w:rPr>
            <w:b/>
            <w:bCs/>
            <w:rPrChange w:id="59" w:author="Srishti" w:date="2025-11-02T16:00:00Z" w16du:dateUtc="2025-11-02T10:30:00Z">
              <w:rPr/>
            </w:rPrChange>
          </w:rPr>
          <w:t>natural language processing</w:t>
        </w:r>
        <w:r>
          <w:t xml:space="preserve"> (</w:t>
        </w:r>
      </w:ins>
      <w:ins w:id="60" w:author="Srishti" w:date="2025-11-02T15:57:00Z" w16du:dateUtc="2025-11-02T10:27:00Z">
        <w:r w:rsidRPr="00AA27A6">
          <w:rPr>
            <w:b/>
            <w:bCs/>
            <w:rPrChange w:id="61" w:author="Srishti" w:date="2025-11-02T16:00:00Z" w16du:dateUtc="2025-11-02T10:30:00Z">
              <w:rPr/>
            </w:rPrChange>
          </w:rPr>
          <w:t>NLP</w:t>
        </w:r>
      </w:ins>
      <w:ins w:id="62" w:author="Srishti" w:date="2025-11-02T16:00:00Z" w16du:dateUtc="2025-11-02T10:30:00Z">
        <w:r>
          <w:t>)</w:t>
        </w:r>
      </w:ins>
      <w:ins w:id="63" w:author="Srishti" w:date="2025-11-02T15:57:00Z" w16du:dateUtc="2025-11-02T10:27:00Z">
        <w:r w:rsidRPr="00AA27A6">
          <w:t xml:space="preserve"> tasks, ensuring the best performance across diverse applications. Finally, they will be able to evaluate and compare scheduling strategies by critically assessing and choosing the most effective approaches for various modeling scenarios. This chapter equips readers with the skills to implement and improve schedulers, enabling advanced model training and enhanced performance in NLP projects.</w:t>
        </w:r>
      </w:ins>
      <w:del w:id="64" w:author="Srishti" w:date="2025-11-02T15:55:00Z" w16du:dateUtc="2025-11-02T10:25:00Z">
        <w:r w:rsidR="00B175D4" w:rsidRPr="004107F6" w:rsidDel="00AC6F60">
          <w:delText> By the end of this chapter, you will be able to:</w:delText>
        </w:r>
      </w:del>
    </w:p>
    <w:p w14:paraId="3542EE0C" w14:textId="77777777" w:rsidR="00AC6F60" w:rsidRDefault="00AC6F60" w:rsidP="00AC6F60">
      <w:pPr>
        <w:pStyle w:val="NormalBPBHEB"/>
        <w:rPr>
          <w:ins w:id="65" w:author="Srishti" w:date="2025-11-02T15:55:00Z" w16du:dateUtc="2025-11-02T10:25:00Z"/>
        </w:rPr>
      </w:pPr>
    </w:p>
    <w:p w14:paraId="7708F9BD" w14:textId="77777777" w:rsidR="00AC6F60" w:rsidRPr="004107F6" w:rsidRDefault="00AC6F60" w:rsidP="00AA27A6">
      <w:pPr>
        <w:pStyle w:val="NormalBPBHEB"/>
        <w:rPr>
          <w:ins w:id="66" w:author="Srishti" w:date="2025-11-02T15:55:00Z" w16du:dateUtc="2025-11-02T10:25:00Z"/>
        </w:rPr>
        <w:pPrChange w:id="67" w:author="Srishti" w:date="2025-11-02T16:01:00Z" w16du:dateUtc="2025-11-02T10:31:00Z">
          <w:pPr>
            <w:pStyle w:val="P-Regular"/>
            <w:jc w:val="both"/>
          </w:pPr>
        </w:pPrChange>
      </w:pPr>
    </w:p>
    <w:p w14:paraId="51968E32" w14:textId="099B3EAB" w:rsidR="00B175D4" w:rsidRPr="004107F6" w:rsidDel="00AC6F60" w:rsidRDefault="00B175D4" w:rsidP="00AA27A6">
      <w:pPr>
        <w:pStyle w:val="Heading1BPBHEB"/>
        <w:rPr>
          <w:del w:id="68" w:author="Srishti" w:date="2025-11-02T15:55:00Z" w16du:dateUtc="2025-11-02T10:25:00Z"/>
          <w:bCs/>
        </w:rPr>
        <w:pPrChange w:id="69" w:author="Srishti" w:date="2025-11-02T16:01:00Z" w16du:dateUtc="2025-11-02T10:31:00Z">
          <w:pPr>
            <w:pStyle w:val="P-Regular"/>
            <w:numPr>
              <w:numId w:val="4"/>
            </w:numPr>
            <w:tabs>
              <w:tab w:val="num" w:pos="720"/>
            </w:tabs>
            <w:ind w:left="720" w:hanging="360"/>
            <w:jc w:val="both"/>
          </w:pPr>
        </w:pPrChange>
      </w:pPr>
      <w:del w:id="70" w:author="Srishti" w:date="2025-11-02T15:55:00Z" w16du:dateUtc="2025-11-02T10:25:00Z">
        <w:r w:rsidRPr="004107F6" w:rsidDel="00AC6F60">
          <w:rPr>
            <w:bCs/>
          </w:rPr>
          <w:delText>Understand the Function and Importance of Schedulers:</w:delText>
        </w:r>
        <w:r w:rsidRPr="004107F6" w:rsidDel="00AC6F60">
          <w:delText xml:space="preserve"> </w:delText>
        </w:r>
        <w:r w:rsidR="00DF0F72" w:rsidRPr="00DF0F72" w:rsidDel="00AC6F60">
          <w:delText xml:space="preserve">Develop a thorough understanding of </w:delText>
        </w:r>
        <w:r w:rsidR="00FF589C" w:rsidDel="00AC6F60">
          <w:delText xml:space="preserve">the </w:delText>
        </w:r>
        <w:r w:rsidR="00DF0F72" w:rsidRPr="00DF0F72" w:rsidDel="00AC6F60">
          <w:delText>schedulers' role in machine learning workflows and their importance in creating high-performing models.</w:delText>
        </w:r>
      </w:del>
    </w:p>
    <w:p w14:paraId="17D9EBD5" w14:textId="56824B05" w:rsidR="00B175D4" w:rsidRPr="004107F6" w:rsidDel="00AC6F60" w:rsidRDefault="00B175D4" w:rsidP="00AA27A6">
      <w:pPr>
        <w:pStyle w:val="Heading1BPBHEB"/>
        <w:rPr>
          <w:del w:id="71" w:author="Srishti" w:date="2025-11-02T15:55:00Z" w16du:dateUtc="2025-11-02T10:25:00Z"/>
          <w:bCs/>
        </w:rPr>
        <w:pPrChange w:id="72" w:author="Srishti" w:date="2025-11-02T16:01:00Z" w16du:dateUtc="2025-11-02T10:31:00Z">
          <w:pPr>
            <w:pStyle w:val="P-Regular"/>
            <w:numPr>
              <w:numId w:val="4"/>
            </w:numPr>
            <w:tabs>
              <w:tab w:val="num" w:pos="720"/>
            </w:tabs>
            <w:ind w:left="720" w:hanging="360"/>
            <w:jc w:val="both"/>
          </w:pPr>
        </w:pPrChange>
      </w:pPr>
      <w:del w:id="73" w:author="Srishti" w:date="2025-11-02T15:55:00Z" w16du:dateUtc="2025-11-02T10:25:00Z">
        <w:r w:rsidRPr="004107F6" w:rsidDel="00AC6F60">
          <w:rPr>
            <w:bCs/>
          </w:rPr>
          <w:delText>Implement Various Scheduling Techniques:</w:delText>
        </w:r>
        <w:r w:rsidRPr="004107F6" w:rsidDel="00AC6F60">
          <w:delText xml:space="preserve"> </w:delText>
        </w:r>
        <w:r w:rsidR="00FF589C" w:rsidDel="00AC6F60">
          <w:delText xml:space="preserve">Utilize different scheduling strategies to enhance training, improve model efficiency, and enhance </w:delText>
        </w:r>
        <w:r w:rsidR="00DF0F72" w:rsidRPr="00DF0F72" w:rsidDel="00AC6F60">
          <w:delText>accuracy.</w:delText>
        </w:r>
      </w:del>
    </w:p>
    <w:p w14:paraId="1E3911CA" w14:textId="726DECFD" w:rsidR="00B175D4" w:rsidRPr="004107F6" w:rsidDel="00AC6F60" w:rsidRDefault="00B175D4" w:rsidP="00AA27A6">
      <w:pPr>
        <w:pStyle w:val="Heading1BPBHEB"/>
        <w:rPr>
          <w:del w:id="74" w:author="Srishti" w:date="2025-11-02T15:55:00Z" w16du:dateUtc="2025-11-02T10:25:00Z"/>
          <w:bCs/>
        </w:rPr>
        <w:pPrChange w:id="75" w:author="Srishti" w:date="2025-11-02T16:01:00Z" w16du:dateUtc="2025-11-02T10:31:00Z">
          <w:pPr>
            <w:pStyle w:val="P-Regular"/>
            <w:numPr>
              <w:numId w:val="4"/>
            </w:numPr>
            <w:tabs>
              <w:tab w:val="num" w:pos="720"/>
            </w:tabs>
            <w:ind w:left="720" w:hanging="360"/>
            <w:jc w:val="both"/>
          </w:pPr>
        </w:pPrChange>
      </w:pPr>
      <w:del w:id="76" w:author="Srishti" w:date="2025-11-02T15:55:00Z" w16du:dateUtc="2025-11-02T10:25:00Z">
        <w:r w:rsidRPr="004107F6" w:rsidDel="00AC6F60">
          <w:rPr>
            <w:bCs/>
          </w:rPr>
          <w:delText>Enhance Model Performance with Advanced Scheduling:</w:delText>
        </w:r>
        <w:r w:rsidRPr="004107F6" w:rsidDel="00AC6F60">
          <w:delText xml:space="preserve"> </w:delText>
        </w:r>
        <w:r w:rsidR="00DF0F72" w:rsidRPr="00DF0F72" w:rsidDel="00AC6F60">
          <w:delText>Use schedulers for advanced techniques, such as noise addition and sample updating, to improve robustness and generalization</w:delText>
        </w:r>
        <w:r w:rsidRPr="004107F6" w:rsidDel="00AC6F60">
          <w:delText>.</w:delText>
        </w:r>
      </w:del>
    </w:p>
    <w:p w14:paraId="5D27C898" w14:textId="7CF7AF91" w:rsidR="00DF0F72" w:rsidRPr="00DF0F72" w:rsidDel="00AC6F60" w:rsidRDefault="00B175D4" w:rsidP="00AA27A6">
      <w:pPr>
        <w:pStyle w:val="Heading1BPBHEB"/>
        <w:rPr>
          <w:del w:id="77" w:author="Srishti" w:date="2025-11-02T15:55:00Z" w16du:dateUtc="2025-11-02T10:25:00Z"/>
          <w:bCs/>
        </w:rPr>
        <w:pPrChange w:id="78" w:author="Srishti" w:date="2025-11-02T16:01:00Z" w16du:dateUtc="2025-11-02T10:31:00Z">
          <w:pPr>
            <w:pStyle w:val="P-Regular"/>
            <w:numPr>
              <w:numId w:val="4"/>
            </w:numPr>
            <w:tabs>
              <w:tab w:val="num" w:pos="720"/>
            </w:tabs>
            <w:ind w:left="720" w:hanging="360"/>
            <w:jc w:val="both"/>
          </w:pPr>
        </w:pPrChange>
      </w:pPr>
      <w:del w:id="79" w:author="Srishti" w:date="2025-11-02T15:55:00Z" w16du:dateUtc="2025-11-02T10:25:00Z">
        <w:r w:rsidRPr="004107F6" w:rsidDel="00AC6F60">
          <w:rPr>
            <w:bCs/>
          </w:rPr>
          <w:delText>Customize Schedulers for Specific Tasks:</w:delText>
        </w:r>
        <w:r w:rsidRPr="004107F6" w:rsidDel="00AC6F60">
          <w:delText xml:space="preserve"> Adapt </w:delText>
        </w:r>
        <w:r w:rsidR="00DF0F72" w:rsidRPr="00DF0F72" w:rsidDel="00AC6F60">
          <w:delText xml:space="preserve">scheduler settings to meet the requirements of specific NLP tasks, ensuring </w:delText>
        </w:r>
        <w:r w:rsidR="00341992" w:rsidRPr="00DF0F72" w:rsidDel="00AC6F60">
          <w:delText>best</w:delText>
        </w:r>
        <w:r w:rsidR="00DF0F72" w:rsidRPr="00DF0F72" w:rsidDel="00AC6F60">
          <w:delText xml:space="preserve"> performance across diverse applications.</w:delText>
        </w:r>
      </w:del>
    </w:p>
    <w:p w14:paraId="4C955383" w14:textId="1C963F78" w:rsidR="00DF0F72" w:rsidRPr="00DF0F72" w:rsidDel="00AC6F60" w:rsidRDefault="00DF0F72" w:rsidP="00AA27A6">
      <w:pPr>
        <w:pStyle w:val="Heading1BPBHEB"/>
        <w:rPr>
          <w:del w:id="80" w:author="Srishti" w:date="2025-11-02T15:55:00Z" w16du:dateUtc="2025-11-02T10:25:00Z"/>
          <w:rFonts w:eastAsia="Times New Roman" w:cstheme="minorHAnsi"/>
        </w:rPr>
        <w:pPrChange w:id="81" w:author="Srishti" w:date="2025-11-02T16:01:00Z" w16du:dateUtc="2025-11-02T10:31:00Z">
          <w:pPr>
            <w:numPr>
              <w:numId w:val="4"/>
            </w:numPr>
            <w:tabs>
              <w:tab w:val="num" w:pos="720"/>
            </w:tabs>
            <w:spacing w:before="100" w:beforeAutospacing="1" w:after="100" w:afterAutospacing="1" w:line="240" w:lineRule="auto"/>
            <w:ind w:left="720" w:hanging="360"/>
            <w:jc w:val="both"/>
          </w:pPr>
        </w:pPrChange>
      </w:pPr>
      <w:del w:id="82" w:author="Srishti" w:date="2025-11-02T15:55:00Z" w16du:dateUtc="2025-11-02T10:25:00Z">
        <w:r w:rsidRPr="00DF0F72" w:rsidDel="00AC6F60">
          <w:rPr>
            <w:rFonts w:eastAsia="Times New Roman" w:cstheme="minorHAnsi"/>
            <w:bCs/>
          </w:rPr>
          <w:delText>Evaluate and Compare Scheduling Strategies:</w:delText>
        </w:r>
        <w:r w:rsidRPr="00DF0F72" w:rsidDel="00AC6F60">
          <w:rPr>
            <w:rFonts w:eastAsia="Times New Roman" w:cstheme="minorHAnsi"/>
          </w:rPr>
          <w:delText xml:space="preserve"> </w:delText>
        </w:r>
        <w:r w:rsidRPr="00DF0F72" w:rsidDel="00AC6F60">
          <w:rPr>
            <w:rFonts w:eastAsia="Arial"/>
          </w:rPr>
          <w:delText>Critically assess and choose the most effective scheduling strategies for various modeling scenarios</w:delText>
        </w:r>
        <w:r w:rsidRPr="00DF0F72" w:rsidDel="00AC6F60">
          <w:rPr>
            <w:rFonts w:eastAsia="Times New Roman" w:cstheme="minorHAnsi"/>
          </w:rPr>
          <w:delText>.</w:delText>
        </w:r>
      </w:del>
    </w:p>
    <w:p w14:paraId="0E6C29D5" w14:textId="777932ED" w:rsidR="00B175D4" w:rsidDel="00AC6F60" w:rsidRDefault="00DF0F72" w:rsidP="00AA27A6">
      <w:pPr>
        <w:pStyle w:val="Heading1BPBHEB"/>
        <w:rPr>
          <w:del w:id="83" w:author="Srishti" w:date="2025-11-02T15:55:00Z" w16du:dateUtc="2025-11-02T10:25:00Z"/>
          <w:rFonts w:eastAsia="Arial"/>
        </w:rPr>
        <w:pPrChange w:id="84" w:author="Srishti" w:date="2025-11-02T16:01:00Z" w16du:dateUtc="2025-11-02T10:31:00Z">
          <w:pPr>
            <w:spacing w:before="100" w:beforeAutospacing="1" w:after="100" w:afterAutospacing="1" w:line="240" w:lineRule="auto"/>
            <w:jc w:val="both"/>
          </w:pPr>
        </w:pPrChange>
      </w:pPr>
      <w:del w:id="85" w:author="Srishti" w:date="2025-11-02T15:55:00Z" w16du:dateUtc="2025-11-02T10:25:00Z">
        <w:r w:rsidRPr="00DF0F72" w:rsidDel="00AC6F60">
          <w:rPr>
            <w:rFonts w:eastAsia="Arial"/>
          </w:rPr>
          <w:delText xml:space="preserve">This chapter equips you with the skills to implement and </w:delText>
        </w:r>
        <w:r w:rsidR="00341992" w:rsidRPr="00DF0F72" w:rsidDel="00AC6F60">
          <w:rPr>
            <w:rFonts w:eastAsia="Arial"/>
          </w:rPr>
          <w:delText>improve</w:delText>
        </w:r>
        <w:r w:rsidRPr="00DF0F72" w:rsidDel="00AC6F60">
          <w:rPr>
            <w:rFonts w:eastAsia="Arial"/>
          </w:rPr>
          <w:delText xml:space="preserve"> schedulers, enabling advanced model training and enhanced performance in NLP projects.</w:delText>
        </w:r>
      </w:del>
    </w:p>
    <w:p w14:paraId="1A0FDCBE" w14:textId="420F9C9F" w:rsidR="008F19B7" w:rsidRPr="00BD359A" w:rsidRDefault="008F19B7" w:rsidP="00AA27A6">
      <w:pPr>
        <w:pStyle w:val="Heading1BPBHEB"/>
        <w:pPrChange w:id="86" w:author="Srishti" w:date="2025-11-02T16:01:00Z" w16du:dateUtc="2025-11-02T10:31:00Z">
          <w:pPr>
            <w:pStyle w:val="H2-Heading"/>
            <w:jc w:val="both"/>
          </w:pPr>
        </w:pPrChange>
      </w:pPr>
      <w:r w:rsidRPr="00BD359A">
        <w:t xml:space="preserve">Introduction to </w:t>
      </w:r>
      <w:ins w:id="87" w:author="Srishti" w:date="2025-11-02T16:00:00Z" w16du:dateUtc="2025-11-02T10:30:00Z">
        <w:r w:rsidR="00AA27A6">
          <w:t>s</w:t>
        </w:r>
      </w:ins>
      <w:del w:id="88" w:author="Srishti" w:date="2025-11-02T16:00:00Z" w16du:dateUtc="2025-11-02T10:30:00Z">
        <w:r w:rsidRPr="00BD359A" w:rsidDel="00AA27A6">
          <w:delText>S</w:delText>
        </w:r>
      </w:del>
      <w:r w:rsidRPr="00BD359A">
        <w:t>chedulers</w:t>
      </w:r>
    </w:p>
    <w:p w14:paraId="6D942AC7" w14:textId="24D3BAAB" w:rsidR="008F19B7" w:rsidRDefault="008F19B7" w:rsidP="00AA27A6">
      <w:pPr>
        <w:pStyle w:val="NormalBPBHEB"/>
        <w:rPr>
          <w:ins w:id="89" w:author="Srishti" w:date="2025-11-02T16:01:00Z" w16du:dateUtc="2025-11-02T10:31:00Z"/>
        </w:rPr>
      </w:pPr>
      <w:r w:rsidRPr="008F19B7">
        <w:t xml:space="preserve">Schedulers play a crucial role in guiding </w:t>
      </w:r>
      <w:del w:id="90" w:author="Srishti" w:date="2025-11-02T16:02:00Z" w16du:dateUtc="2025-11-02T10:32:00Z">
        <w:r w:rsidRPr="008F19B7" w:rsidDel="00AA27A6">
          <w:delText>machine learning</w:delText>
        </w:r>
      </w:del>
      <w:ins w:id="91" w:author="Srishti" w:date="2025-11-02T16:02:00Z" w16du:dateUtc="2025-11-02T10:32:00Z">
        <w:r w:rsidR="00AA27A6">
          <w:t>ML</w:t>
        </w:r>
      </w:ins>
      <w:r w:rsidRPr="008F19B7">
        <w:t xml:space="preserve"> models toward convergence by dynamically adjusting training parameters during the learning process. In </w:t>
      </w:r>
      <w:del w:id="92" w:author="Srishti" w:date="2025-11-02T16:01:00Z" w16du:dateUtc="2025-11-02T10:31:00Z">
        <w:r w:rsidRPr="008F19B7" w:rsidDel="00AA27A6">
          <w:delText>machine learning</w:delText>
        </w:r>
      </w:del>
      <w:ins w:id="93" w:author="Srishti" w:date="2025-11-02T16:01:00Z" w16du:dateUtc="2025-11-02T10:31:00Z">
        <w:r w:rsidR="00AA27A6">
          <w:t>ML</w:t>
        </w:r>
      </w:ins>
      <w:r w:rsidRPr="008F19B7">
        <w:t xml:space="preserve"> workflows, optimal performance often depends on balancing the learning rate and other hyperparameters. Schedulers offer a way </w:t>
      </w:r>
      <w:r w:rsidR="00BF3E4E">
        <w:t>to modify these parameters adaptively</w:t>
      </w:r>
      <w:r w:rsidRPr="008F19B7">
        <w:t>, helping models overcome issues like slow convergence, overfitting, or underfitting</w:t>
      </w:r>
      <w:ins w:id="94" w:author="Srishti" w:date="2025-11-02T16:01:00Z" w16du:dateUtc="2025-11-02T10:31:00Z">
        <w:r w:rsidR="00AA27A6">
          <w:t xml:space="preserve"> [1], [2].</w:t>
        </w:r>
      </w:ins>
      <w:del w:id="95" w:author="Srishti" w:date="2025-11-02T16:01:00Z" w16du:dateUtc="2025-11-02T10:31:00Z">
        <w:r w:rsidRPr="008F19B7" w:rsidDel="00AA27A6">
          <w:delText xml:space="preserve"> </w:delText>
        </w:r>
      </w:del>
      <w:customXmlDelRangeStart w:id="96" w:author="Srishti" w:date="2025-11-02T16:01:00Z"/>
      <w:sdt>
        <w:sdtPr>
          <w:id w:val="-983925048"/>
          <w:citation/>
        </w:sdtPr>
        <w:sdtContent>
          <w:customXmlDelRangeEnd w:id="96"/>
          <w:del w:id="97" w:author="Srishti" w:date="2025-11-02T16:01:00Z" w16du:dateUtc="2025-11-02T10:31:00Z">
            <w:r w:rsidRPr="008F19B7" w:rsidDel="00AA27A6">
              <w:fldChar w:fldCharType="begin"/>
            </w:r>
            <w:r w:rsidRPr="008F19B7" w:rsidDel="00AA27A6">
              <w:delInstrText xml:space="preserve"> CITATION Goodfellow2016 \l 1033 </w:delInstrText>
            </w:r>
            <w:r w:rsidRPr="008F19B7" w:rsidDel="00AA27A6">
              <w:fldChar w:fldCharType="separate"/>
            </w:r>
            <w:r w:rsidRPr="008F19B7" w:rsidDel="00AA27A6">
              <w:delText>[1]</w:delText>
            </w:r>
            <w:r w:rsidRPr="008F19B7" w:rsidDel="00AA27A6">
              <w:fldChar w:fldCharType="end"/>
            </w:r>
          </w:del>
          <w:customXmlDelRangeStart w:id="98" w:author="Srishti" w:date="2025-11-02T16:01:00Z"/>
        </w:sdtContent>
      </w:sdt>
      <w:customXmlDelRangeEnd w:id="98"/>
      <w:del w:id="99" w:author="Srishti" w:date="2025-11-02T16:01:00Z" w16du:dateUtc="2025-11-02T10:31:00Z">
        <w:r w:rsidRPr="008F19B7" w:rsidDel="00AA27A6">
          <w:delText xml:space="preserve">; </w:delText>
        </w:r>
      </w:del>
      <w:customXmlDelRangeStart w:id="100" w:author="Srishti" w:date="2025-11-02T16:01:00Z"/>
      <w:sdt>
        <w:sdtPr>
          <w:id w:val="360713771"/>
          <w:citation/>
        </w:sdtPr>
        <w:sdtContent>
          <w:customXmlDelRangeEnd w:id="100"/>
          <w:del w:id="101" w:author="Srishti" w:date="2025-11-02T16:01:00Z" w16du:dateUtc="2025-11-02T10:31:00Z">
            <w:r w:rsidRPr="008F19B7" w:rsidDel="00AA27A6">
              <w:fldChar w:fldCharType="begin"/>
            </w:r>
            <w:r w:rsidRPr="008F19B7" w:rsidDel="00AA27A6">
              <w:delInstrText xml:space="preserve"> CITATION Sut18 \l 1033 </w:delInstrText>
            </w:r>
            <w:r w:rsidRPr="008F19B7" w:rsidDel="00AA27A6">
              <w:fldChar w:fldCharType="separate"/>
            </w:r>
            <w:r w:rsidRPr="008F19B7" w:rsidDel="00AA27A6">
              <w:delText>[2]</w:delText>
            </w:r>
            <w:r w:rsidRPr="008F19B7" w:rsidDel="00AA27A6">
              <w:fldChar w:fldCharType="end"/>
            </w:r>
          </w:del>
          <w:customXmlDelRangeStart w:id="102" w:author="Srishti" w:date="2025-11-02T16:01:00Z"/>
        </w:sdtContent>
      </w:sdt>
      <w:customXmlDelRangeEnd w:id="102"/>
      <w:del w:id="103" w:author="Srishti" w:date="2025-11-02T16:01:00Z" w16du:dateUtc="2025-11-02T10:31:00Z">
        <w:r w:rsidRPr="008F19B7" w:rsidDel="00AA27A6">
          <w:delText>.</w:delText>
        </w:r>
      </w:del>
    </w:p>
    <w:p w14:paraId="2CB654FD" w14:textId="77777777" w:rsidR="00AA27A6" w:rsidRPr="008F19B7" w:rsidRDefault="00AA27A6" w:rsidP="00AA27A6">
      <w:pPr>
        <w:pStyle w:val="NormalBPBHEB"/>
        <w:pPrChange w:id="104" w:author="Srishti" w:date="2025-11-02T16:01:00Z" w16du:dateUtc="2025-11-02T10:31:00Z">
          <w:pPr>
            <w:spacing w:before="100" w:beforeAutospacing="1" w:after="100" w:afterAutospacing="1" w:line="240" w:lineRule="auto"/>
            <w:jc w:val="both"/>
          </w:pPr>
        </w:pPrChange>
      </w:pPr>
    </w:p>
    <w:p w14:paraId="683A189D" w14:textId="2DF2F9F2" w:rsidR="008F19B7" w:rsidRPr="008F19B7" w:rsidRDefault="008F19B7" w:rsidP="00AA27A6">
      <w:pPr>
        <w:pStyle w:val="Heading2BPBHEB"/>
        <w:pPrChange w:id="105" w:author="Srishti" w:date="2025-11-02T16:01:00Z" w16du:dateUtc="2025-11-02T10:31:00Z">
          <w:pPr>
            <w:spacing w:before="100" w:beforeAutospacing="1" w:after="100" w:afterAutospacing="1" w:line="240" w:lineRule="auto"/>
            <w:jc w:val="both"/>
          </w:pPr>
        </w:pPrChange>
      </w:pPr>
      <w:r w:rsidRPr="008F19B7">
        <w:t xml:space="preserve">Role of </w:t>
      </w:r>
      <w:ins w:id="106" w:author="Srishti" w:date="2025-11-02T16:01:00Z" w16du:dateUtc="2025-11-02T10:31:00Z">
        <w:r w:rsidR="00AA27A6">
          <w:t>s</w:t>
        </w:r>
      </w:ins>
      <w:del w:id="107" w:author="Srishti" w:date="2025-11-02T16:01:00Z" w16du:dateUtc="2025-11-02T10:31:00Z">
        <w:r w:rsidRPr="008F19B7" w:rsidDel="00AA27A6">
          <w:delText>S</w:delText>
        </w:r>
      </w:del>
      <w:r w:rsidRPr="008F19B7">
        <w:t>chedulers</w:t>
      </w:r>
    </w:p>
    <w:p w14:paraId="17CF36D9" w14:textId="1FC2ABF5" w:rsidR="008F19B7" w:rsidRDefault="008F19B7" w:rsidP="00AA27A6">
      <w:pPr>
        <w:pStyle w:val="NormalBPBHEB"/>
        <w:rPr>
          <w:ins w:id="108" w:author="Srishti" w:date="2025-11-02T16:05:00Z" w16du:dateUtc="2025-11-02T10:35:00Z"/>
        </w:rPr>
      </w:pPr>
      <w:r w:rsidRPr="008F19B7">
        <w:t xml:space="preserve">Schedulers play a dual role in </w:t>
      </w:r>
      <w:del w:id="109" w:author="Srishti" w:date="2025-11-02T16:02:00Z" w16du:dateUtc="2025-11-02T10:32:00Z">
        <w:r w:rsidRPr="008F19B7" w:rsidDel="00AA27A6">
          <w:delText>machine learning</w:delText>
        </w:r>
      </w:del>
      <w:ins w:id="110" w:author="Srishti" w:date="2025-11-02T16:02:00Z" w16du:dateUtc="2025-11-02T10:32:00Z">
        <w:r w:rsidR="00AA27A6">
          <w:t>ML</w:t>
        </w:r>
      </w:ins>
      <w:r w:rsidRPr="008F19B7">
        <w:t xml:space="preserve"> workflows. During training, they help models find the most efficient path toward convergence by adjusting the learning rate or other parameters based on progress. During inference, schedulers stabilize predictions, especially in scenarios involving noisy or dynamic data </w:t>
      </w:r>
      <w:ins w:id="111" w:author="Srishti" w:date="2025-11-02T16:02:00Z" w16du:dateUtc="2025-11-02T10:32:00Z">
        <w:r w:rsidR="00AA27A6">
          <w:t>[3]</w:t>
        </w:r>
      </w:ins>
      <w:customXmlDelRangeStart w:id="112" w:author="Srishti" w:date="2025-11-02T16:02:00Z"/>
      <w:sdt>
        <w:sdtPr>
          <w:id w:val="-598716725"/>
          <w:citation/>
        </w:sdtPr>
        <w:sdtContent>
          <w:customXmlDelRangeEnd w:id="112"/>
          <w:del w:id="113" w:author="Srishti" w:date="2025-11-02T16:02:00Z" w16du:dateUtc="2025-11-02T10:32:00Z">
            <w:r w:rsidRPr="008F19B7" w:rsidDel="00AA27A6">
              <w:fldChar w:fldCharType="begin"/>
            </w:r>
            <w:r w:rsidRPr="008F19B7" w:rsidDel="00AA27A6">
              <w:delInstrText xml:space="preserve">CITATION Ben12 \l 1033 </w:delInstrText>
            </w:r>
            <w:r w:rsidRPr="008F19B7" w:rsidDel="00AA27A6">
              <w:fldChar w:fldCharType="separate"/>
            </w:r>
            <w:r w:rsidRPr="008F19B7" w:rsidDel="00AA27A6">
              <w:delText>[3]</w:delText>
            </w:r>
            <w:r w:rsidRPr="008F19B7" w:rsidDel="00AA27A6">
              <w:fldChar w:fldCharType="end"/>
            </w:r>
          </w:del>
          <w:customXmlDelRangeStart w:id="114" w:author="Srishti" w:date="2025-11-02T16:02:00Z"/>
        </w:sdtContent>
      </w:sdt>
      <w:customXmlDelRangeEnd w:id="114"/>
      <w:r w:rsidRPr="008F19B7">
        <w:t xml:space="preserve">. This adaptability enables models to be computationally efficient while producing reliable results. For instance, cyclical learning rate schedulers have proven effectiveness in tasks requiring quick convergence without overtraining </w:t>
      </w:r>
      <w:ins w:id="115" w:author="Srishti" w:date="2025-11-02T16:04:00Z" w16du:dateUtc="2025-11-02T10:34:00Z">
        <w:r w:rsidR="00AA27A6">
          <w:t>[4]</w:t>
        </w:r>
      </w:ins>
      <w:customXmlDelRangeStart w:id="116" w:author="Srishti" w:date="2025-11-02T16:04:00Z"/>
      <w:sdt>
        <w:sdtPr>
          <w:id w:val="225954746"/>
          <w:citation/>
        </w:sdtPr>
        <w:sdtContent>
          <w:customXmlDelRangeEnd w:id="116"/>
          <w:del w:id="117" w:author="Srishti" w:date="2025-11-02T16:04:00Z" w16du:dateUtc="2025-11-02T10:34:00Z">
            <w:r w:rsidRPr="008F19B7" w:rsidDel="00AA27A6">
              <w:fldChar w:fldCharType="begin"/>
            </w:r>
            <w:r w:rsidRPr="008F19B7" w:rsidDel="00AA27A6">
              <w:delInstrText xml:space="preserve"> CITATION Smith2017 \l 1033 </w:delInstrText>
            </w:r>
            <w:r w:rsidRPr="008F19B7" w:rsidDel="00AA27A6">
              <w:fldChar w:fldCharType="separate"/>
            </w:r>
            <w:r w:rsidRPr="008F19B7" w:rsidDel="00AA27A6">
              <w:delText>[4]</w:delText>
            </w:r>
            <w:r w:rsidRPr="008F19B7" w:rsidDel="00AA27A6">
              <w:fldChar w:fldCharType="end"/>
            </w:r>
          </w:del>
          <w:customXmlDelRangeStart w:id="118" w:author="Srishti" w:date="2025-11-02T16:04:00Z"/>
        </w:sdtContent>
      </w:sdt>
      <w:customXmlDelRangeEnd w:id="118"/>
      <w:r w:rsidRPr="008F19B7">
        <w:t>.</w:t>
      </w:r>
    </w:p>
    <w:p w14:paraId="1F3F5518" w14:textId="77777777" w:rsidR="00AA27A6" w:rsidRPr="008F19B7" w:rsidRDefault="00AA27A6" w:rsidP="00AA27A6">
      <w:pPr>
        <w:pStyle w:val="NormalBPBHEB"/>
        <w:pPrChange w:id="119" w:author="Srishti" w:date="2025-11-02T16:05:00Z" w16du:dateUtc="2025-11-02T10:35:00Z">
          <w:pPr>
            <w:spacing w:before="100" w:beforeAutospacing="1" w:after="100" w:afterAutospacing="1" w:line="240" w:lineRule="auto"/>
            <w:jc w:val="both"/>
          </w:pPr>
        </w:pPrChange>
      </w:pPr>
    </w:p>
    <w:p w14:paraId="0377E752" w14:textId="57D8CE19" w:rsidR="008F19B7" w:rsidRPr="008F19B7" w:rsidRDefault="008F19B7" w:rsidP="00AA27A6">
      <w:pPr>
        <w:pStyle w:val="Heading3BPBHEB"/>
        <w:pPrChange w:id="120" w:author="Srishti" w:date="2025-11-02T16:05:00Z" w16du:dateUtc="2025-11-02T10:35:00Z">
          <w:pPr>
            <w:spacing w:before="100" w:beforeAutospacing="1" w:after="100" w:afterAutospacing="1" w:line="240" w:lineRule="auto"/>
            <w:jc w:val="both"/>
          </w:pPr>
        </w:pPrChange>
      </w:pPr>
      <w:r w:rsidRPr="008F19B7">
        <w:t xml:space="preserve">Key </w:t>
      </w:r>
      <w:ins w:id="121" w:author="Srishti" w:date="2025-11-02T16:05:00Z" w16du:dateUtc="2025-11-02T10:35:00Z">
        <w:r w:rsidR="00AA27A6">
          <w:t>b</w:t>
        </w:r>
      </w:ins>
      <w:del w:id="122" w:author="Srishti" w:date="2025-11-02T16:05:00Z" w16du:dateUtc="2025-11-02T10:35:00Z">
        <w:r w:rsidRPr="008F19B7" w:rsidDel="00AA27A6">
          <w:delText>B</w:delText>
        </w:r>
      </w:del>
      <w:r w:rsidRPr="008F19B7">
        <w:t>enefits</w:t>
      </w:r>
    </w:p>
    <w:p w14:paraId="29F1E904" w14:textId="68AB6F90" w:rsidR="008F19B7" w:rsidRPr="008F19B7" w:rsidRDefault="008F19B7" w:rsidP="00AA27A6">
      <w:pPr>
        <w:pStyle w:val="NormalBPBHEB"/>
        <w:pPrChange w:id="123" w:author="Srishti" w:date="2025-11-02T16:05:00Z" w16du:dateUtc="2025-11-02T10:35:00Z">
          <w:pPr>
            <w:spacing w:before="100" w:beforeAutospacing="1" w:after="100" w:afterAutospacing="1" w:line="240" w:lineRule="auto"/>
            <w:jc w:val="both"/>
          </w:pPr>
        </w:pPrChange>
      </w:pPr>
      <w:r w:rsidRPr="008F19B7">
        <w:t xml:space="preserve">Schedulers play a crucial role in the success of </w:t>
      </w:r>
      <w:del w:id="124" w:author="Srishti" w:date="2025-11-02T16:05:00Z" w16du:dateUtc="2025-11-02T10:35:00Z">
        <w:r w:rsidRPr="008F19B7" w:rsidDel="00AA27A6">
          <w:delText>machine learning</w:delText>
        </w:r>
      </w:del>
      <w:ins w:id="125" w:author="Srishti" w:date="2025-11-02T16:05:00Z" w16du:dateUtc="2025-11-02T10:35:00Z">
        <w:r w:rsidR="00AA27A6">
          <w:t>ML</w:t>
        </w:r>
      </w:ins>
      <w:r w:rsidRPr="008F19B7">
        <w:t xml:space="preserve"> workflows by enhancing convergence, optimizing resource utilization, and adapting to diverse tasks.</w:t>
      </w:r>
      <w:ins w:id="126" w:author="Srishti" w:date="2025-11-02T16:05:00Z" w16du:dateUtc="2025-11-02T10:35:00Z">
        <w:r w:rsidR="00AA27A6">
          <w:t xml:space="preserve"> The details are as follows:</w:t>
        </w:r>
      </w:ins>
    </w:p>
    <w:p w14:paraId="40850915" w14:textId="4B597226" w:rsidR="008F19B7" w:rsidRPr="008F19B7" w:rsidDel="00AA27A6" w:rsidRDefault="008F19B7" w:rsidP="00AA27A6">
      <w:pPr>
        <w:pStyle w:val="NormalBPBHEB"/>
        <w:numPr>
          <w:ilvl w:val="0"/>
          <w:numId w:val="32"/>
        </w:numPr>
        <w:rPr>
          <w:del w:id="127" w:author="Srishti" w:date="2025-11-02T16:05:00Z" w16du:dateUtc="2025-11-02T10:35:00Z"/>
        </w:rPr>
        <w:pPrChange w:id="128" w:author="Srishti" w:date="2025-11-02T16:06:00Z" w16du:dateUtc="2025-11-02T10:36:00Z">
          <w:pPr>
            <w:spacing w:before="100" w:beforeAutospacing="1" w:after="100" w:afterAutospacing="1" w:line="240" w:lineRule="auto"/>
            <w:jc w:val="both"/>
          </w:pPr>
        </w:pPrChange>
      </w:pPr>
      <w:r w:rsidRPr="00AA27A6">
        <w:rPr>
          <w:b/>
          <w:bCs/>
          <w:rPrChange w:id="129" w:author="Srishti" w:date="2025-11-02T16:06:00Z" w16du:dateUtc="2025-11-02T10:36:00Z">
            <w:rPr/>
          </w:rPrChange>
        </w:rPr>
        <w:lastRenderedPageBreak/>
        <w:t xml:space="preserve">Improved </w:t>
      </w:r>
      <w:ins w:id="130" w:author="Srishti" w:date="2025-11-02T16:06:00Z" w16du:dateUtc="2025-11-02T10:36:00Z">
        <w:r w:rsidR="00AA27A6" w:rsidRPr="00AA27A6">
          <w:rPr>
            <w:b/>
            <w:bCs/>
            <w:rPrChange w:id="131" w:author="Srishti" w:date="2025-11-02T16:06:00Z" w16du:dateUtc="2025-11-02T10:36:00Z">
              <w:rPr/>
            </w:rPrChange>
          </w:rPr>
          <w:t>c</w:t>
        </w:r>
      </w:ins>
      <w:del w:id="132" w:author="Srishti" w:date="2025-11-02T16:06:00Z" w16du:dateUtc="2025-11-02T10:36:00Z">
        <w:r w:rsidRPr="00AA27A6" w:rsidDel="00AA27A6">
          <w:rPr>
            <w:b/>
            <w:bCs/>
            <w:rPrChange w:id="133" w:author="Srishti" w:date="2025-11-02T16:06:00Z" w16du:dateUtc="2025-11-02T10:36:00Z">
              <w:rPr/>
            </w:rPrChange>
          </w:rPr>
          <w:delText>C</w:delText>
        </w:r>
      </w:del>
      <w:r w:rsidRPr="00AA27A6">
        <w:rPr>
          <w:b/>
          <w:bCs/>
          <w:rPrChange w:id="134" w:author="Srishti" w:date="2025-11-02T16:06:00Z" w16du:dateUtc="2025-11-02T10:36:00Z">
            <w:rPr/>
          </w:rPrChange>
        </w:rPr>
        <w:t>onvergence</w:t>
      </w:r>
      <w:ins w:id="135" w:author="Srishti" w:date="2025-11-02T16:05:00Z" w16du:dateUtc="2025-11-02T10:35:00Z">
        <w:r w:rsidR="00AA27A6">
          <w:t xml:space="preserve">: </w:t>
        </w:r>
      </w:ins>
      <w:del w:id="136" w:author="Srishti" w:date="2025-11-02T16:05:00Z" w16du:dateUtc="2025-11-02T10:35:00Z">
        <w:r w:rsidRPr="008F19B7" w:rsidDel="00AA27A6">
          <w:delText xml:space="preserve"> </w:delText>
        </w:r>
      </w:del>
    </w:p>
    <w:p w14:paraId="4ABA412C" w14:textId="6309976D" w:rsidR="008F19B7" w:rsidRPr="008F19B7" w:rsidRDefault="008F19B7" w:rsidP="00AA27A6">
      <w:pPr>
        <w:pStyle w:val="NormalBPBHEB"/>
        <w:numPr>
          <w:ilvl w:val="0"/>
          <w:numId w:val="32"/>
        </w:numPr>
        <w:rPr>
          <w:lang w:val="en"/>
        </w:rPr>
        <w:pPrChange w:id="137" w:author="Srishti" w:date="2025-11-02T16:06:00Z" w16du:dateUtc="2025-11-02T10:36:00Z">
          <w:pPr>
            <w:spacing w:before="100" w:beforeAutospacing="1" w:after="100" w:afterAutospacing="1" w:line="240" w:lineRule="auto"/>
            <w:jc w:val="both"/>
          </w:pPr>
        </w:pPrChange>
      </w:pPr>
      <w:r w:rsidRPr="008F19B7">
        <w:rPr>
          <w:lang w:val="en"/>
        </w:rPr>
        <w:t xml:space="preserve">Schedulers help models converge </w:t>
      </w:r>
      <w:r w:rsidR="00975D7A">
        <w:rPr>
          <w:lang w:val="en"/>
        </w:rPr>
        <w:t xml:space="preserve">more quickly by adjusting learning rates based on the </w:t>
      </w:r>
      <w:r w:rsidRPr="008F19B7">
        <w:rPr>
          <w:lang w:val="en"/>
        </w:rPr>
        <w:t xml:space="preserve">training progress. For example, exponential decay schedulers gradually </w:t>
      </w:r>
      <w:r w:rsidR="00975D7A">
        <w:rPr>
          <w:lang w:val="en"/>
        </w:rPr>
        <w:t>decrease the learning rate over epochs, allowing the model to fine-tune its parameters as it approaches the optimal</w:t>
      </w:r>
      <w:r w:rsidRPr="008F19B7">
        <w:rPr>
          <w:lang w:val="en"/>
        </w:rPr>
        <w:t xml:space="preserve"> solution. Research shows </w:t>
      </w:r>
      <w:r w:rsidR="00975D7A">
        <w:rPr>
          <w:lang w:val="en"/>
        </w:rPr>
        <w:t>that this method accelerates</w:t>
      </w:r>
      <w:r w:rsidRPr="008F19B7">
        <w:rPr>
          <w:lang w:val="en"/>
        </w:rPr>
        <w:t xml:space="preserve"> convergence in neural networks by reducing oscillations around minima </w:t>
      </w:r>
      <w:ins w:id="138" w:author="Srishti" w:date="2025-11-02T16:06:00Z" w16du:dateUtc="2025-11-02T10:36:00Z">
        <w:r w:rsidR="002E5007">
          <w:rPr>
            <w:lang w:val="en"/>
          </w:rPr>
          <w:t>[5]</w:t>
        </w:r>
      </w:ins>
      <w:customXmlDelRangeStart w:id="139" w:author="Srishti" w:date="2025-11-02T16:06:00Z"/>
      <w:sdt>
        <w:sdtPr>
          <w:rPr>
            <w:lang w:val="en"/>
          </w:rPr>
          <w:id w:val="67850612"/>
          <w:citation/>
        </w:sdtPr>
        <w:sdtContent>
          <w:customXmlDelRangeEnd w:id="139"/>
          <w:del w:id="140" w:author="Srishti" w:date="2025-11-02T16:06:00Z" w16du:dateUtc="2025-11-02T10:36:00Z">
            <w:r w:rsidRPr="008F19B7" w:rsidDel="002E5007">
              <w:rPr>
                <w:lang w:val="en"/>
              </w:rPr>
              <w:fldChar w:fldCharType="begin"/>
            </w:r>
            <w:r w:rsidRPr="008F19B7" w:rsidDel="002E5007">
              <w:delInstrText xml:space="preserve">CITATION HoJ20 \l 1033 </w:delInstrText>
            </w:r>
            <w:r w:rsidRPr="008F19B7" w:rsidDel="002E5007">
              <w:rPr>
                <w:lang w:val="en"/>
              </w:rPr>
              <w:fldChar w:fldCharType="separate"/>
            </w:r>
            <w:r w:rsidRPr="008F19B7" w:rsidDel="002E5007">
              <w:delText>[5]</w:delText>
            </w:r>
            <w:r w:rsidRPr="008F19B7" w:rsidDel="002E5007">
              <w:fldChar w:fldCharType="end"/>
            </w:r>
          </w:del>
          <w:customXmlDelRangeStart w:id="141" w:author="Srishti" w:date="2025-11-02T16:06:00Z"/>
        </w:sdtContent>
      </w:sdt>
      <w:customXmlDelRangeEnd w:id="141"/>
      <w:r w:rsidRPr="008F19B7">
        <w:rPr>
          <w:lang w:val="en"/>
        </w:rPr>
        <w:t xml:space="preserve">. In practice, schedulers </w:t>
      </w:r>
      <w:r w:rsidR="00975D7A">
        <w:rPr>
          <w:lang w:val="en"/>
        </w:rPr>
        <w:t>such as the cosine annealing scheduler are utilized in image recognition tasks to enhance model accuracy without incurring additional</w:t>
      </w:r>
      <w:r w:rsidRPr="008F19B7">
        <w:rPr>
          <w:lang w:val="en"/>
        </w:rPr>
        <w:t xml:space="preserve"> computational costs.</w:t>
      </w:r>
    </w:p>
    <w:p w14:paraId="666306F4" w14:textId="12BEA1E2" w:rsidR="008F19B7" w:rsidRPr="008F19B7" w:rsidDel="00AA27A6" w:rsidRDefault="008F19B7" w:rsidP="00AA27A6">
      <w:pPr>
        <w:pStyle w:val="NormalBPBHEB"/>
        <w:rPr>
          <w:del w:id="142" w:author="Srishti" w:date="2025-11-02T16:05:00Z" w16du:dateUtc="2025-11-02T10:35:00Z"/>
        </w:rPr>
        <w:pPrChange w:id="143" w:author="Srishti" w:date="2025-11-02T16:06:00Z" w16du:dateUtc="2025-11-02T10:36:00Z">
          <w:pPr>
            <w:spacing w:before="100" w:beforeAutospacing="1" w:after="100" w:afterAutospacing="1" w:line="240" w:lineRule="auto"/>
            <w:jc w:val="both"/>
          </w:pPr>
        </w:pPrChange>
      </w:pPr>
      <w:r w:rsidRPr="00AA27A6">
        <w:rPr>
          <w:b/>
          <w:bCs/>
          <w:rPrChange w:id="144" w:author="Srishti" w:date="2025-11-02T16:06:00Z" w16du:dateUtc="2025-11-02T10:36:00Z">
            <w:rPr/>
          </w:rPrChange>
        </w:rPr>
        <w:t xml:space="preserve">Resource </w:t>
      </w:r>
      <w:ins w:id="145" w:author="Srishti" w:date="2025-11-02T16:06:00Z" w16du:dateUtc="2025-11-02T10:36:00Z">
        <w:r w:rsidR="00AA27A6" w:rsidRPr="00AA27A6">
          <w:rPr>
            <w:b/>
            <w:bCs/>
            <w:rPrChange w:id="146" w:author="Srishti" w:date="2025-11-02T16:06:00Z" w16du:dateUtc="2025-11-02T10:36:00Z">
              <w:rPr/>
            </w:rPrChange>
          </w:rPr>
          <w:t>m</w:t>
        </w:r>
      </w:ins>
      <w:del w:id="147" w:author="Srishti" w:date="2025-11-02T16:06:00Z" w16du:dateUtc="2025-11-02T10:36:00Z">
        <w:r w:rsidRPr="00AA27A6" w:rsidDel="00AA27A6">
          <w:rPr>
            <w:b/>
            <w:bCs/>
            <w:rPrChange w:id="148" w:author="Srishti" w:date="2025-11-02T16:06:00Z" w16du:dateUtc="2025-11-02T10:36:00Z">
              <w:rPr/>
            </w:rPrChange>
          </w:rPr>
          <w:delText>M</w:delText>
        </w:r>
      </w:del>
      <w:r w:rsidRPr="00AA27A6">
        <w:rPr>
          <w:b/>
          <w:bCs/>
          <w:rPrChange w:id="149" w:author="Srishti" w:date="2025-11-02T16:06:00Z" w16du:dateUtc="2025-11-02T10:36:00Z">
            <w:rPr/>
          </w:rPrChange>
        </w:rPr>
        <w:t>anagement</w:t>
      </w:r>
      <w:ins w:id="150" w:author="Srishti" w:date="2025-11-02T16:05:00Z" w16du:dateUtc="2025-11-02T10:35:00Z">
        <w:r w:rsidR="00AA27A6">
          <w:t xml:space="preserve">: </w:t>
        </w:r>
      </w:ins>
    </w:p>
    <w:p w14:paraId="000EB3E8" w14:textId="58FEC11B" w:rsidR="008F19B7" w:rsidRPr="008F19B7" w:rsidRDefault="008F19B7" w:rsidP="00AA27A6">
      <w:pPr>
        <w:pStyle w:val="NormalBPBHEB"/>
        <w:numPr>
          <w:ilvl w:val="0"/>
          <w:numId w:val="32"/>
        </w:numPr>
        <w:pPrChange w:id="151" w:author="Srishti" w:date="2025-11-02T16:06:00Z" w16du:dateUtc="2025-11-02T10:36:00Z">
          <w:pPr>
            <w:spacing w:before="100" w:beforeAutospacing="1" w:after="100" w:afterAutospacing="1" w:line="240" w:lineRule="auto"/>
            <w:jc w:val="both"/>
          </w:pPr>
        </w:pPrChange>
      </w:pPr>
      <w:r w:rsidRPr="008F19B7">
        <w:t>Effective schedulers reduce computational waste by smartly adjusting training parameters. For example, linear warm-up schedulers start with a low learning rate and gradually raise it during the initial epochs, helping models avoid unstable gradients early on. This approach decreases the need for extensive hyperparameter tuning, saving computing resources and maintaining training efficiency</w:t>
      </w:r>
      <w:ins w:id="152" w:author="Srishti" w:date="2025-11-02T16:07:00Z" w16du:dateUtc="2025-11-02T10:37:00Z">
        <w:r w:rsidR="002E5007">
          <w:t xml:space="preserve"> [6]</w:t>
        </w:r>
      </w:ins>
      <w:del w:id="153" w:author="Srishti" w:date="2025-11-02T16:07:00Z" w16du:dateUtc="2025-11-02T10:37:00Z">
        <w:r w:rsidRPr="008F19B7" w:rsidDel="002E5007">
          <w:delText xml:space="preserve">  </w:delText>
        </w:r>
      </w:del>
      <w:customXmlDelRangeStart w:id="154" w:author="Srishti" w:date="2025-11-02T16:07:00Z"/>
      <w:sdt>
        <w:sdtPr>
          <w:id w:val="422373676"/>
          <w:citation/>
        </w:sdtPr>
        <w:sdtContent>
          <w:customXmlDelRangeEnd w:id="154"/>
          <w:del w:id="155" w:author="Srishti" w:date="2025-11-02T16:07:00Z" w16du:dateUtc="2025-11-02T10:37:00Z">
            <w:r w:rsidRPr="008F19B7" w:rsidDel="002E5007">
              <w:fldChar w:fldCharType="begin"/>
            </w:r>
            <w:r w:rsidRPr="008F19B7" w:rsidDel="002E5007">
              <w:delInstrText xml:space="preserve"> CITATION Goy17 \l 1033 </w:delInstrText>
            </w:r>
            <w:r w:rsidRPr="008F19B7" w:rsidDel="002E5007">
              <w:fldChar w:fldCharType="separate"/>
            </w:r>
            <w:r w:rsidRPr="008F19B7" w:rsidDel="002E5007">
              <w:delText>[6]</w:delText>
            </w:r>
            <w:r w:rsidRPr="008F19B7" w:rsidDel="002E5007">
              <w:fldChar w:fldCharType="end"/>
            </w:r>
          </w:del>
          <w:customXmlDelRangeStart w:id="156" w:author="Srishti" w:date="2025-11-02T16:07:00Z"/>
        </w:sdtContent>
      </w:sdt>
      <w:customXmlDelRangeEnd w:id="156"/>
      <w:r w:rsidRPr="008F19B7">
        <w:t>.</w:t>
      </w:r>
    </w:p>
    <w:p w14:paraId="4F188906" w14:textId="64F41201" w:rsidR="008F19B7" w:rsidRPr="008F19B7" w:rsidDel="00AA27A6" w:rsidRDefault="008F19B7" w:rsidP="00AA27A6">
      <w:pPr>
        <w:pStyle w:val="NormalBPBHEB"/>
        <w:rPr>
          <w:del w:id="157" w:author="Srishti" w:date="2025-11-02T16:06:00Z" w16du:dateUtc="2025-11-02T10:36:00Z"/>
        </w:rPr>
        <w:pPrChange w:id="158" w:author="Srishti" w:date="2025-11-02T16:06:00Z" w16du:dateUtc="2025-11-02T10:36:00Z">
          <w:pPr>
            <w:spacing w:before="100" w:beforeAutospacing="1" w:after="100" w:afterAutospacing="1" w:line="240" w:lineRule="auto"/>
            <w:jc w:val="both"/>
          </w:pPr>
        </w:pPrChange>
      </w:pPr>
      <w:r w:rsidRPr="00AA27A6">
        <w:rPr>
          <w:b/>
          <w:bCs/>
          <w:rPrChange w:id="159" w:author="Srishti" w:date="2025-11-02T16:06:00Z" w16du:dateUtc="2025-11-02T10:36:00Z">
            <w:rPr/>
          </w:rPrChange>
        </w:rPr>
        <w:t>Versatility</w:t>
      </w:r>
      <w:ins w:id="160" w:author="Srishti" w:date="2025-11-02T16:06:00Z" w16du:dateUtc="2025-11-02T10:36:00Z">
        <w:r w:rsidR="00AA27A6">
          <w:t xml:space="preserve">: </w:t>
        </w:r>
      </w:ins>
    </w:p>
    <w:p w14:paraId="7B4D786E" w14:textId="6BC55057" w:rsidR="008F19B7" w:rsidRDefault="008F19B7" w:rsidP="00AA27A6">
      <w:pPr>
        <w:pStyle w:val="NormalBPBHEB"/>
        <w:numPr>
          <w:ilvl w:val="0"/>
          <w:numId w:val="32"/>
        </w:numPr>
        <w:rPr>
          <w:ins w:id="161" w:author="Srishti" w:date="2025-11-02T16:07:00Z" w16du:dateUtc="2025-11-02T10:37:00Z"/>
        </w:rPr>
      </w:pPr>
      <w:r w:rsidRPr="008F19B7">
        <w:t xml:space="preserve">Schedulers offer unparalleled adaptability, making them valuable across a range of tasks and data structures. For instance, in NLP tasks like translation and summarization, schedulers can dynamically adjust learning rates for pre-trained transformer models to fine-tune them for specific datasets. The success of adaptive schedulers like AdamW in these tasks underscores their versatility in handling diverse linguistic structures and achieving high-quality outputs </w:t>
      </w:r>
      <w:ins w:id="162" w:author="Srishti" w:date="2025-11-02T16:07:00Z" w16du:dateUtc="2025-11-02T10:37:00Z">
        <w:r w:rsidR="002E5007">
          <w:t>[7]</w:t>
        </w:r>
      </w:ins>
      <w:customXmlDelRangeStart w:id="163" w:author="Srishti" w:date="2025-11-02T16:07:00Z"/>
      <w:sdt>
        <w:sdtPr>
          <w:id w:val="-1653981888"/>
          <w:citation/>
        </w:sdtPr>
        <w:sdtContent>
          <w:customXmlDelRangeEnd w:id="163"/>
          <w:del w:id="164" w:author="Srishti" w:date="2025-11-02T16:07:00Z" w16du:dateUtc="2025-11-02T10:37:00Z">
            <w:r w:rsidRPr="008F19B7" w:rsidDel="002E5007">
              <w:fldChar w:fldCharType="begin"/>
            </w:r>
            <w:r w:rsidRPr="008F19B7" w:rsidDel="002E5007">
              <w:delInstrText xml:space="preserve"> CITATION Loshchilov2016 \l 1033 </w:delInstrText>
            </w:r>
            <w:r w:rsidRPr="008F19B7" w:rsidDel="002E5007">
              <w:fldChar w:fldCharType="separate"/>
            </w:r>
            <w:r w:rsidRPr="008F19B7" w:rsidDel="002E5007">
              <w:delText>[7]</w:delText>
            </w:r>
            <w:r w:rsidRPr="008F19B7" w:rsidDel="002E5007">
              <w:fldChar w:fldCharType="end"/>
            </w:r>
          </w:del>
          <w:customXmlDelRangeStart w:id="165" w:author="Srishti" w:date="2025-11-02T16:07:00Z"/>
        </w:sdtContent>
      </w:sdt>
      <w:customXmlDelRangeEnd w:id="165"/>
      <w:r w:rsidRPr="008F19B7">
        <w:t>.</w:t>
      </w:r>
    </w:p>
    <w:p w14:paraId="2AC42D84" w14:textId="77777777" w:rsidR="002E5007" w:rsidRPr="008F19B7" w:rsidRDefault="002E5007" w:rsidP="002E5007">
      <w:pPr>
        <w:pStyle w:val="NormalBPBHEB"/>
        <w:pPrChange w:id="166" w:author="Srishti" w:date="2025-11-02T16:07:00Z" w16du:dateUtc="2025-11-02T10:37:00Z">
          <w:pPr>
            <w:spacing w:before="100" w:beforeAutospacing="1" w:after="100" w:afterAutospacing="1" w:line="240" w:lineRule="auto"/>
            <w:jc w:val="both"/>
          </w:pPr>
        </w:pPrChange>
      </w:pPr>
    </w:p>
    <w:p w14:paraId="661205DA" w14:textId="780EECF7" w:rsidR="008F19B7" w:rsidRPr="008F19B7" w:rsidRDefault="008F19B7" w:rsidP="002E5007">
      <w:pPr>
        <w:pStyle w:val="Heading2BPBHEB"/>
        <w:pPrChange w:id="167" w:author="Srishti" w:date="2025-11-02T16:07:00Z" w16du:dateUtc="2025-11-02T10:37:00Z">
          <w:pPr>
            <w:spacing w:before="100" w:beforeAutospacing="1" w:after="100" w:afterAutospacing="1" w:line="240" w:lineRule="auto"/>
            <w:jc w:val="both"/>
          </w:pPr>
        </w:pPrChange>
      </w:pPr>
      <w:r w:rsidRPr="008F19B7">
        <w:t xml:space="preserve">Overview of </w:t>
      </w:r>
      <w:ins w:id="168" w:author="Srishti" w:date="2025-11-02T16:07:00Z" w16du:dateUtc="2025-11-02T10:37:00Z">
        <w:r w:rsidR="002E5007">
          <w:t>s</w:t>
        </w:r>
      </w:ins>
      <w:del w:id="169" w:author="Srishti" w:date="2025-11-02T16:07:00Z" w16du:dateUtc="2025-11-02T10:37:00Z">
        <w:r w:rsidRPr="008F19B7" w:rsidDel="002E5007">
          <w:delText>S</w:delText>
        </w:r>
      </w:del>
      <w:r w:rsidRPr="008F19B7">
        <w:t xml:space="preserve">cheduler </w:t>
      </w:r>
      <w:ins w:id="170" w:author="Srishti" w:date="2025-11-02T16:07:00Z" w16du:dateUtc="2025-11-02T10:37:00Z">
        <w:r w:rsidR="002E5007">
          <w:t>t</w:t>
        </w:r>
      </w:ins>
      <w:del w:id="171" w:author="Srishti" w:date="2025-11-02T16:07:00Z" w16du:dateUtc="2025-11-02T10:37:00Z">
        <w:r w:rsidRPr="008F19B7" w:rsidDel="002E5007">
          <w:delText>T</w:delText>
        </w:r>
      </w:del>
      <w:r w:rsidRPr="008F19B7">
        <w:t>ypes</w:t>
      </w:r>
    </w:p>
    <w:p w14:paraId="19DD5AFA" w14:textId="30DB56F6" w:rsidR="002E5007" w:rsidRDefault="008F19B7" w:rsidP="002E5007">
      <w:pPr>
        <w:pStyle w:val="NormalBPBHEB"/>
        <w:rPr>
          <w:ins w:id="172" w:author="Srishti" w:date="2025-11-02T16:08:00Z" w16du:dateUtc="2025-11-02T10:38:00Z"/>
        </w:rPr>
      </w:pPr>
      <w:r w:rsidRPr="008F19B7">
        <w:t xml:space="preserve">Schedulers </w:t>
      </w:r>
      <w:r w:rsidR="000600E5">
        <w:t>play a crucial role in dynamically adjusting model parameters during the training process, offering a structured approach to optimize learning and enhance</w:t>
      </w:r>
      <w:r w:rsidRPr="008F19B7">
        <w:t xml:space="preserve"> generalization. They form a critical backbone for </w:t>
      </w:r>
      <w:del w:id="173" w:author="Srishti" w:date="2025-11-02T16:07:00Z" w16du:dateUtc="2025-11-02T10:37:00Z">
        <w:r w:rsidRPr="008F19B7" w:rsidDel="002E5007">
          <w:delText>machine learning</w:delText>
        </w:r>
      </w:del>
      <w:ins w:id="174" w:author="Srishti" w:date="2025-11-02T16:07:00Z" w16du:dateUtc="2025-11-02T10:37:00Z">
        <w:r w:rsidR="002E5007">
          <w:t>ML</w:t>
        </w:r>
      </w:ins>
      <w:r w:rsidRPr="008F19B7">
        <w:t xml:space="preserve"> workflows, especially in complex tasks like NLP and computer vision, where convergence and efficiency are key. By systematically managing learning rates and other optimizer parameters, schedulers enable models to adapt to training progress, ensuring faster convergence and robust performance </w:t>
      </w:r>
      <w:ins w:id="175" w:author="Srishti" w:date="2025-11-02T16:08:00Z" w16du:dateUtc="2025-11-02T10:38:00Z">
        <w:r w:rsidR="002E5007">
          <w:t>[1]. [3], [6]</w:t>
        </w:r>
      </w:ins>
      <w:customXmlDelRangeStart w:id="176" w:author="Srishti" w:date="2025-11-02T16:08:00Z"/>
      <w:sdt>
        <w:sdtPr>
          <w:id w:val="383147437"/>
          <w:citation/>
        </w:sdtPr>
        <w:sdtContent>
          <w:customXmlDelRangeEnd w:id="176"/>
          <w:del w:id="177" w:author="Srishti" w:date="2025-11-02T16:08:00Z" w16du:dateUtc="2025-11-02T10:38:00Z">
            <w:r w:rsidRPr="008F19B7" w:rsidDel="002E5007">
              <w:fldChar w:fldCharType="begin"/>
            </w:r>
            <w:r w:rsidRPr="008F19B7" w:rsidDel="002E5007">
              <w:delInstrText xml:space="preserve"> CITATION Goodfellow2016 \l 1033 </w:delInstrText>
            </w:r>
            <w:r w:rsidRPr="008F19B7" w:rsidDel="002E5007">
              <w:fldChar w:fldCharType="separate"/>
            </w:r>
            <w:r w:rsidRPr="008F19B7" w:rsidDel="002E5007">
              <w:delText>[1]</w:delText>
            </w:r>
            <w:r w:rsidRPr="008F19B7" w:rsidDel="002E5007">
              <w:fldChar w:fldCharType="end"/>
            </w:r>
          </w:del>
          <w:customXmlDelRangeStart w:id="178" w:author="Srishti" w:date="2025-11-02T16:08:00Z"/>
        </w:sdtContent>
      </w:sdt>
      <w:customXmlDelRangeEnd w:id="178"/>
      <w:del w:id="179" w:author="Srishti" w:date="2025-11-02T16:08:00Z" w16du:dateUtc="2025-11-02T10:38:00Z">
        <w:r w:rsidRPr="008F19B7" w:rsidDel="002E5007">
          <w:delText xml:space="preserve">; </w:delText>
        </w:r>
      </w:del>
      <w:customXmlDelRangeStart w:id="180" w:author="Srishti" w:date="2025-11-02T16:08:00Z"/>
      <w:sdt>
        <w:sdtPr>
          <w:id w:val="324173847"/>
          <w:citation/>
        </w:sdtPr>
        <w:sdtContent>
          <w:customXmlDelRangeEnd w:id="180"/>
          <w:del w:id="181" w:author="Srishti" w:date="2025-11-02T16:08:00Z" w16du:dateUtc="2025-11-02T10:38:00Z">
            <w:r w:rsidRPr="008F19B7" w:rsidDel="002E5007">
              <w:fldChar w:fldCharType="begin"/>
            </w:r>
            <w:r w:rsidRPr="008F19B7" w:rsidDel="002E5007">
              <w:delInstrText xml:space="preserve">CITATION Ben12 \l 1033 </w:delInstrText>
            </w:r>
            <w:r w:rsidRPr="008F19B7" w:rsidDel="002E5007">
              <w:fldChar w:fldCharType="separate"/>
            </w:r>
            <w:r w:rsidRPr="008F19B7" w:rsidDel="002E5007">
              <w:delText>[3]</w:delText>
            </w:r>
            <w:r w:rsidRPr="008F19B7" w:rsidDel="002E5007">
              <w:fldChar w:fldCharType="end"/>
            </w:r>
          </w:del>
          <w:customXmlDelRangeStart w:id="182" w:author="Srishti" w:date="2025-11-02T16:08:00Z"/>
        </w:sdtContent>
      </w:sdt>
      <w:customXmlDelRangeEnd w:id="182"/>
      <w:del w:id="183" w:author="Srishti" w:date="2025-11-02T16:08:00Z" w16du:dateUtc="2025-11-02T10:38:00Z">
        <w:r w:rsidR="001D3058" w:rsidDel="002E5007">
          <w:delText>;</w:delText>
        </w:r>
      </w:del>
      <w:customXmlDelRangeStart w:id="184" w:author="Srishti" w:date="2025-11-02T16:08:00Z"/>
      <w:sdt>
        <w:sdtPr>
          <w:id w:val="1023207529"/>
          <w:citation/>
        </w:sdtPr>
        <w:sdtContent>
          <w:customXmlDelRangeEnd w:id="184"/>
          <w:del w:id="185" w:author="Srishti" w:date="2025-11-02T16:08:00Z" w16du:dateUtc="2025-11-02T10:38:00Z">
            <w:r w:rsidRPr="008F19B7" w:rsidDel="002E5007">
              <w:fldChar w:fldCharType="begin"/>
            </w:r>
            <w:r w:rsidRPr="008F19B7" w:rsidDel="002E5007">
              <w:delInstrText xml:space="preserve"> CITATION Goy17 \l 1033 </w:delInstrText>
            </w:r>
            <w:r w:rsidRPr="008F19B7" w:rsidDel="002E5007">
              <w:fldChar w:fldCharType="separate"/>
            </w:r>
            <w:r w:rsidRPr="008F19B7" w:rsidDel="002E5007">
              <w:delText xml:space="preserve"> [6]</w:delText>
            </w:r>
            <w:r w:rsidRPr="008F19B7" w:rsidDel="002E5007">
              <w:fldChar w:fldCharType="end"/>
            </w:r>
          </w:del>
          <w:customXmlDelRangeStart w:id="186" w:author="Srishti" w:date="2025-11-02T16:08:00Z"/>
        </w:sdtContent>
      </w:sdt>
      <w:customXmlDelRangeEnd w:id="186"/>
      <w:del w:id="187" w:author="Srishti" w:date="2025-11-02T16:08:00Z" w16du:dateUtc="2025-11-02T10:38:00Z">
        <w:r w:rsidRPr="008F19B7" w:rsidDel="002E5007">
          <w:delText>.</w:delText>
        </w:r>
      </w:del>
      <w:ins w:id="188" w:author="Srishti" w:date="2025-11-02T16:08:00Z" w16du:dateUtc="2025-11-02T10:38:00Z">
        <w:r w:rsidR="002E5007">
          <w:t>.</w:t>
        </w:r>
      </w:ins>
    </w:p>
    <w:p w14:paraId="2B2FAD44" w14:textId="77777777" w:rsidR="002E5007" w:rsidRPr="008F19B7" w:rsidRDefault="002E5007" w:rsidP="002E5007">
      <w:pPr>
        <w:pStyle w:val="NormalBPBHEB"/>
        <w:pPrChange w:id="189" w:author="Srishti" w:date="2025-11-02T16:08:00Z" w16du:dateUtc="2025-11-02T10:38:00Z">
          <w:pPr>
            <w:spacing w:before="100" w:beforeAutospacing="1" w:after="100" w:afterAutospacing="1" w:line="240" w:lineRule="auto"/>
            <w:jc w:val="both"/>
          </w:pPr>
        </w:pPrChange>
      </w:pPr>
    </w:p>
    <w:p w14:paraId="69B662BB" w14:textId="46856F0A" w:rsidR="008F19B7" w:rsidRPr="008F19B7" w:rsidRDefault="008F19B7" w:rsidP="002E5007">
      <w:pPr>
        <w:pStyle w:val="Heading3BPBHEB"/>
        <w:pPrChange w:id="190" w:author="Srishti" w:date="2025-11-02T16:08:00Z" w16du:dateUtc="2025-11-02T10:38:00Z">
          <w:pPr>
            <w:spacing w:before="100" w:beforeAutospacing="1" w:after="100" w:afterAutospacing="1" w:line="240" w:lineRule="auto"/>
            <w:jc w:val="both"/>
          </w:pPr>
        </w:pPrChange>
      </w:pPr>
      <w:r w:rsidRPr="008F19B7">
        <w:t xml:space="preserve">Learning </w:t>
      </w:r>
      <w:ins w:id="191" w:author="Srishti" w:date="2025-11-02T16:08:00Z" w16du:dateUtc="2025-11-02T10:38:00Z">
        <w:r w:rsidR="002E5007">
          <w:t>r</w:t>
        </w:r>
      </w:ins>
      <w:del w:id="192" w:author="Srishti" w:date="2025-11-02T16:08:00Z" w16du:dateUtc="2025-11-02T10:38:00Z">
        <w:r w:rsidRPr="008F19B7" w:rsidDel="002E5007">
          <w:delText>R</w:delText>
        </w:r>
      </w:del>
      <w:r w:rsidRPr="008F19B7">
        <w:t xml:space="preserve">ate </w:t>
      </w:r>
      <w:ins w:id="193" w:author="Srishti" w:date="2025-11-02T16:08:00Z" w16du:dateUtc="2025-11-02T10:38:00Z">
        <w:r w:rsidR="002E5007">
          <w:t>s</w:t>
        </w:r>
      </w:ins>
      <w:del w:id="194" w:author="Srishti" w:date="2025-11-02T16:08:00Z" w16du:dateUtc="2025-11-02T10:38:00Z">
        <w:r w:rsidRPr="008F19B7" w:rsidDel="002E5007">
          <w:delText>S</w:delText>
        </w:r>
      </w:del>
      <w:r w:rsidRPr="008F19B7">
        <w:t>chedulers</w:t>
      </w:r>
    </w:p>
    <w:p w14:paraId="14F699B2" w14:textId="7CF14132" w:rsidR="008F19B7" w:rsidRPr="008F19B7" w:rsidRDefault="008F19B7" w:rsidP="002E5007">
      <w:pPr>
        <w:pStyle w:val="NormalBPBHEB"/>
        <w:rPr>
          <w:lang w:val="en"/>
        </w:rPr>
        <w:pPrChange w:id="195" w:author="Srishti" w:date="2025-11-02T16:08:00Z" w16du:dateUtc="2025-11-02T10:38:00Z">
          <w:pPr>
            <w:spacing w:before="100" w:beforeAutospacing="1" w:after="100" w:afterAutospacing="1" w:line="240" w:lineRule="auto"/>
            <w:jc w:val="both"/>
          </w:pPr>
        </w:pPrChange>
      </w:pPr>
      <w:r w:rsidRPr="008F19B7">
        <w:rPr>
          <w:lang w:val="en"/>
        </w:rPr>
        <w:t xml:space="preserve">Learning rate schedulers are a foundational element in training deep learning models, systematically adjusting the learning rate throughout the training process to achieve </w:t>
      </w:r>
      <w:ins w:id="196" w:author="Srishti" w:date="2025-11-02T16:08:00Z" w16du:dateUtc="2025-11-02T10:38:00Z">
        <w:r w:rsidR="002E5007">
          <w:rPr>
            <w:lang w:val="en"/>
          </w:rPr>
          <w:t xml:space="preserve">the </w:t>
        </w:r>
      </w:ins>
      <w:r w:rsidRPr="008F19B7">
        <w:rPr>
          <w:lang w:val="en"/>
        </w:rPr>
        <w:t>best weight updates.</w:t>
      </w:r>
    </w:p>
    <w:p w14:paraId="5372FB82" w14:textId="61707495" w:rsidR="008F19B7" w:rsidRPr="008F19B7" w:rsidRDefault="008F19B7" w:rsidP="002E5007">
      <w:pPr>
        <w:pStyle w:val="NormalBPBHEB"/>
        <w:rPr>
          <w:lang w:val="en"/>
        </w:rPr>
        <w:pPrChange w:id="197" w:author="Srishti" w:date="2025-11-02T16:08:00Z" w16du:dateUtc="2025-11-02T10:38:00Z">
          <w:pPr>
            <w:spacing w:before="100" w:beforeAutospacing="1" w:after="100" w:afterAutospacing="1" w:line="240" w:lineRule="auto"/>
            <w:jc w:val="both"/>
          </w:pPr>
        </w:pPrChange>
      </w:pPr>
      <w:r w:rsidRPr="008F19B7">
        <w:rPr>
          <w:lang w:val="en"/>
        </w:rPr>
        <w:t xml:space="preserve">Learning rate schedulers operate on the idea that different phases of training require varying levels of sensitivity when adjusting weights. In the early stages, higher learning rates promote faster convergence by enabling the model to explore a </w:t>
      </w:r>
      <w:r w:rsidR="001D3058">
        <w:rPr>
          <w:lang w:val="en"/>
        </w:rPr>
        <w:t>broader</w:t>
      </w:r>
      <w:r w:rsidR="001D3058" w:rsidRPr="008F19B7">
        <w:rPr>
          <w:lang w:val="en"/>
        </w:rPr>
        <w:t xml:space="preserve"> </w:t>
      </w:r>
      <w:r w:rsidRPr="008F19B7">
        <w:rPr>
          <w:lang w:val="en"/>
        </w:rPr>
        <w:t xml:space="preserve">range of parameters. As </w:t>
      </w:r>
      <w:r w:rsidRPr="008F19B7">
        <w:rPr>
          <w:lang w:val="en"/>
        </w:rPr>
        <w:lastRenderedPageBreak/>
        <w:t xml:space="preserve">training continues, decreasing the learning rate </w:t>
      </w:r>
      <w:r w:rsidR="001D3058">
        <w:rPr>
          <w:lang w:val="en"/>
        </w:rPr>
        <w:t xml:space="preserve">enables more precise updates, allowing the model to </w:t>
      </w:r>
      <w:r w:rsidRPr="008F19B7">
        <w:rPr>
          <w:lang w:val="en"/>
        </w:rPr>
        <w:t xml:space="preserve">settle into local minima or saddle points </w:t>
      </w:r>
      <w:ins w:id="198" w:author="Srishti" w:date="2025-11-02T16:08:00Z" w16du:dateUtc="2025-11-02T10:38:00Z">
        <w:r w:rsidR="002E5007">
          <w:rPr>
            <w:lang w:val="en"/>
          </w:rPr>
          <w:t>[4]</w:t>
        </w:r>
      </w:ins>
      <w:customXmlDelRangeStart w:id="199" w:author="Srishti" w:date="2025-11-02T16:08:00Z"/>
      <w:sdt>
        <w:sdtPr>
          <w:rPr>
            <w:lang w:val="en"/>
          </w:rPr>
          <w:id w:val="2139676659"/>
          <w:citation/>
        </w:sdtPr>
        <w:sdtContent>
          <w:customXmlDelRangeEnd w:id="199"/>
          <w:del w:id="200" w:author="Srishti" w:date="2025-11-02T16:08:00Z" w16du:dateUtc="2025-11-02T10:38:00Z">
            <w:r w:rsidRPr="008F19B7" w:rsidDel="002E5007">
              <w:rPr>
                <w:lang w:val="en"/>
              </w:rPr>
              <w:fldChar w:fldCharType="begin"/>
            </w:r>
            <w:r w:rsidRPr="008F19B7" w:rsidDel="002E5007">
              <w:delInstrText xml:space="preserve"> CITATION Smith2017 \l 1033 </w:delInstrText>
            </w:r>
            <w:r w:rsidRPr="008F19B7" w:rsidDel="002E5007">
              <w:rPr>
                <w:lang w:val="en"/>
              </w:rPr>
              <w:fldChar w:fldCharType="separate"/>
            </w:r>
            <w:r w:rsidRPr="008F19B7" w:rsidDel="002E5007">
              <w:delText>[4]</w:delText>
            </w:r>
            <w:r w:rsidRPr="008F19B7" w:rsidDel="002E5007">
              <w:fldChar w:fldCharType="end"/>
            </w:r>
          </w:del>
          <w:customXmlDelRangeStart w:id="201" w:author="Srishti" w:date="2025-11-02T16:08:00Z"/>
        </w:sdtContent>
      </w:sdt>
      <w:customXmlDelRangeEnd w:id="201"/>
      <w:r w:rsidRPr="008F19B7">
        <w:rPr>
          <w:lang w:val="en"/>
        </w:rPr>
        <w:t>.</w:t>
      </w:r>
    </w:p>
    <w:p w14:paraId="7D278CC1" w14:textId="7C402A5E" w:rsidR="008F19B7" w:rsidRPr="008F19B7" w:rsidRDefault="008F19B7" w:rsidP="002E5007">
      <w:pPr>
        <w:pStyle w:val="NormalBPBHEB"/>
        <w:pPrChange w:id="202" w:author="Srishti" w:date="2025-11-02T16:08:00Z" w16du:dateUtc="2025-11-02T10:38:00Z">
          <w:pPr>
            <w:spacing w:before="100" w:beforeAutospacing="1" w:after="100" w:afterAutospacing="1" w:line="240" w:lineRule="auto"/>
            <w:jc w:val="both"/>
          </w:pPr>
        </w:pPrChange>
      </w:pPr>
      <w:r w:rsidRPr="008F19B7">
        <w:t xml:space="preserve">For example, </w:t>
      </w:r>
      <w:r w:rsidRPr="002E5007">
        <w:rPr>
          <w:i/>
          <w:iCs/>
          <w:rPrChange w:id="203" w:author="Srishti" w:date="2025-11-02T16:09:00Z" w16du:dateUtc="2025-11-02T10:39:00Z">
            <w:rPr>
              <w:b/>
            </w:rPr>
          </w:rPrChange>
        </w:rPr>
        <w:t>exponential decay schedulers</w:t>
      </w:r>
      <w:r w:rsidRPr="008F19B7">
        <w:t xml:space="preserve"> reduce the learning rate exponentially with each epoch, </w:t>
      </w:r>
      <w:r>
        <w:t>allowing models to refine their weight updates gradually</w:t>
      </w:r>
      <w:r w:rsidRPr="008F19B7">
        <w:t xml:space="preserve">. This approach has been widely adopted in tasks like image classification, where models like ResNet achieve ultramodern performance by using decaying learning rates </w:t>
      </w:r>
      <w:ins w:id="204" w:author="Srishti" w:date="2025-11-02T16:09:00Z" w16du:dateUtc="2025-11-02T10:39:00Z">
        <w:r w:rsidR="002E5007">
          <w:t>[5]</w:t>
        </w:r>
      </w:ins>
      <w:customXmlDelRangeStart w:id="205" w:author="Srishti" w:date="2025-11-02T16:09:00Z"/>
      <w:sdt>
        <w:sdtPr>
          <w:id w:val="-709488913"/>
          <w:citation/>
        </w:sdtPr>
        <w:sdtContent>
          <w:customXmlDelRangeEnd w:id="205"/>
          <w:del w:id="206" w:author="Srishti" w:date="2025-11-02T16:09:00Z" w16du:dateUtc="2025-11-02T10:39:00Z">
            <w:r w:rsidRPr="008F19B7" w:rsidDel="002E5007">
              <w:fldChar w:fldCharType="begin"/>
            </w:r>
            <w:r w:rsidRPr="008F19B7" w:rsidDel="002E5007">
              <w:delInstrText xml:space="preserve"> CITATION HoJ20 \l 1033 </w:delInstrText>
            </w:r>
            <w:r w:rsidRPr="008F19B7" w:rsidDel="002E5007">
              <w:fldChar w:fldCharType="separate"/>
            </w:r>
            <w:r w:rsidRPr="008F19B7" w:rsidDel="002E5007">
              <w:delText>[5]</w:delText>
            </w:r>
            <w:r w:rsidRPr="008F19B7" w:rsidDel="002E5007">
              <w:fldChar w:fldCharType="end"/>
            </w:r>
          </w:del>
          <w:customXmlDelRangeStart w:id="207" w:author="Srishti" w:date="2025-11-02T16:09:00Z"/>
        </w:sdtContent>
      </w:sdt>
      <w:customXmlDelRangeEnd w:id="207"/>
      <w:r w:rsidRPr="008F19B7">
        <w:t xml:space="preserve">. In NLP, </w:t>
      </w:r>
      <w:r w:rsidRPr="002E5007">
        <w:rPr>
          <w:i/>
          <w:iCs/>
          <w:rPrChange w:id="208" w:author="Srishti" w:date="2025-11-02T16:09:00Z" w16du:dateUtc="2025-11-02T10:39:00Z">
            <w:rPr>
              <w:b/>
            </w:rPr>
          </w:rPrChange>
        </w:rPr>
        <w:t>cyclical learning rate schedulers</w:t>
      </w:r>
      <w:r w:rsidRPr="008F19B7">
        <w:t xml:space="preserve"> oscillate the learning rate within a defined range to keep momentum and escape suboptimal </w:t>
      </w:r>
      <w:r w:rsidR="00AF7F34">
        <w:t>minima</w:t>
      </w:r>
      <w:r w:rsidRPr="008F19B7">
        <w:t xml:space="preserve">. This strategy has proven effective in tasks like text classification and translation, where periodic exploration of higher learning rates boosts model generalization </w:t>
      </w:r>
      <w:ins w:id="209" w:author="Srishti" w:date="2025-11-02T16:09:00Z" w16du:dateUtc="2025-11-02T10:39:00Z">
        <w:r w:rsidR="002E5007">
          <w:t>[4]</w:t>
        </w:r>
      </w:ins>
      <w:customXmlDelRangeStart w:id="210" w:author="Srishti" w:date="2025-11-02T16:09:00Z"/>
      <w:sdt>
        <w:sdtPr>
          <w:id w:val="994001136"/>
          <w:citation/>
        </w:sdtPr>
        <w:sdtContent>
          <w:customXmlDelRangeEnd w:id="210"/>
          <w:del w:id="211" w:author="Srishti" w:date="2025-11-02T16:09:00Z" w16du:dateUtc="2025-11-02T10:39:00Z">
            <w:r w:rsidRPr="008F19B7" w:rsidDel="002E5007">
              <w:fldChar w:fldCharType="begin"/>
            </w:r>
            <w:r w:rsidRPr="008F19B7" w:rsidDel="002E5007">
              <w:delInstrText xml:space="preserve"> CITATION Smith2017 \l 1033 </w:delInstrText>
            </w:r>
            <w:r w:rsidRPr="008F19B7" w:rsidDel="002E5007">
              <w:fldChar w:fldCharType="separate"/>
            </w:r>
            <w:r w:rsidRPr="008F19B7" w:rsidDel="002E5007">
              <w:delText>[4]</w:delText>
            </w:r>
            <w:r w:rsidRPr="008F19B7" w:rsidDel="002E5007">
              <w:fldChar w:fldCharType="end"/>
            </w:r>
          </w:del>
          <w:customXmlDelRangeStart w:id="212" w:author="Srishti" w:date="2025-11-02T16:09:00Z"/>
        </w:sdtContent>
      </w:sdt>
      <w:customXmlDelRangeEnd w:id="212"/>
      <w:r w:rsidRPr="008F19B7">
        <w:t>.</w:t>
      </w:r>
    </w:p>
    <w:p w14:paraId="714FC2D8" w14:textId="77777777" w:rsidR="008F19B7" w:rsidRDefault="008F19B7" w:rsidP="002E5007">
      <w:pPr>
        <w:pStyle w:val="NormalBPBHEB"/>
        <w:rPr>
          <w:ins w:id="213" w:author="Srishti" w:date="2025-11-02T16:09:00Z" w16du:dateUtc="2025-11-02T10:39:00Z"/>
        </w:rPr>
      </w:pPr>
      <w:r w:rsidRPr="008F19B7">
        <w:t>Practical implementations of learning rate schedulers include TensorFlow’s ExponentialDecay and PyTorch’s StepLR, offering seamless integration into modern training pipelines.</w:t>
      </w:r>
    </w:p>
    <w:p w14:paraId="2769B6E3" w14:textId="77777777" w:rsidR="002E5007" w:rsidRPr="008F19B7" w:rsidRDefault="002E5007" w:rsidP="002E5007">
      <w:pPr>
        <w:pStyle w:val="NormalBPBHEB"/>
        <w:rPr>
          <w:lang w:val="en"/>
        </w:rPr>
        <w:pPrChange w:id="214" w:author="Srishti" w:date="2025-11-02T16:09:00Z" w16du:dateUtc="2025-11-02T10:39:00Z">
          <w:pPr>
            <w:spacing w:before="100" w:beforeAutospacing="1" w:after="100" w:afterAutospacing="1" w:line="240" w:lineRule="auto"/>
            <w:jc w:val="both"/>
          </w:pPr>
        </w:pPrChange>
      </w:pPr>
    </w:p>
    <w:p w14:paraId="1BF2C6B1" w14:textId="244312D8" w:rsidR="008F19B7" w:rsidRPr="008F19B7" w:rsidRDefault="008F19B7" w:rsidP="002E5007">
      <w:pPr>
        <w:pStyle w:val="Heading3BPBHEB"/>
        <w:pPrChange w:id="215" w:author="Srishti" w:date="2025-11-02T16:09:00Z" w16du:dateUtc="2025-11-02T10:39:00Z">
          <w:pPr>
            <w:spacing w:before="100" w:beforeAutospacing="1" w:after="100" w:afterAutospacing="1" w:line="240" w:lineRule="auto"/>
            <w:jc w:val="both"/>
          </w:pPr>
        </w:pPrChange>
      </w:pPr>
      <w:r w:rsidRPr="008F19B7">
        <w:t xml:space="preserve">Optimizer </w:t>
      </w:r>
      <w:ins w:id="216" w:author="Srishti" w:date="2025-11-02T16:09:00Z" w16du:dateUtc="2025-11-02T10:39:00Z">
        <w:r w:rsidR="002E5007">
          <w:t>s</w:t>
        </w:r>
      </w:ins>
      <w:del w:id="217" w:author="Srishti" w:date="2025-11-02T16:09:00Z" w16du:dateUtc="2025-11-02T10:39:00Z">
        <w:r w:rsidRPr="008F19B7" w:rsidDel="002E5007">
          <w:delText>S</w:delText>
        </w:r>
      </w:del>
      <w:r w:rsidRPr="008F19B7">
        <w:t>chedulers</w:t>
      </w:r>
    </w:p>
    <w:p w14:paraId="4BBD2F45" w14:textId="77777777" w:rsidR="008F19B7" w:rsidRPr="008F19B7" w:rsidRDefault="008F19B7" w:rsidP="002E5007">
      <w:pPr>
        <w:pStyle w:val="NormalBPBHEB"/>
        <w:rPr>
          <w:lang w:val="en"/>
        </w:rPr>
        <w:pPrChange w:id="218" w:author="Srishti" w:date="2025-11-02T16:09:00Z" w16du:dateUtc="2025-11-02T10:39:00Z">
          <w:pPr>
            <w:spacing w:before="100" w:beforeAutospacing="1" w:after="100" w:afterAutospacing="1" w:line="240" w:lineRule="auto"/>
            <w:jc w:val="both"/>
          </w:pPr>
        </w:pPrChange>
      </w:pPr>
      <w:r w:rsidRPr="008F19B7">
        <w:rPr>
          <w:lang w:val="en"/>
        </w:rPr>
        <w:t>Optimizer schedulers refine training efficiency by changing key parameters of optimization algorithms, such as momentum, beta values, or weight decay. These adjustments ensure that optimizers adapt to the training phase, improving both convergence speed and model stability.</w:t>
      </w:r>
    </w:p>
    <w:p w14:paraId="33CB4209" w14:textId="77724367" w:rsidR="008F19B7" w:rsidRPr="008F19B7" w:rsidRDefault="008F19B7" w:rsidP="002E5007">
      <w:pPr>
        <w:pStyle w:val="NormalBPBHEB"/>
        <w:rPr>
          <w:lang w:val="en"/>
        </w:rPr>
        <w:pPrChange w:id="219" w:author="Srishti" w:date="2025-11-02T16:09:00Z" w16du:dateUtc="2025-11-02T10:39:00Z">
          <w:pPr>
            <w:spacing w:before="100" w:beforeAutospacing="1" w:after="100" w:afterAutospacing="1" w:line="240" w:lineRule="auto"/>
            <w:jc w:val="both"/>
          </w:pPr>
        </w:pPrChange>
      </w:pPr>
      <w:r w:rsidRPr="008F19B7">
        <w:rPr>
          <w:lang w:val="en"/>
        </w:rPr>
        <w:t xml:space="preserve">For instance, </w:t>
      </w:r>
      <w:r w:rsidRPr="002E5007">
        <w:rPr>
          <w:i/>
          <w:iCs/>
          <w:rPrChange w:id="220" w:author="Srishti" w:date="2025-11-02T16:10:00Z" w16du:dateUtc="2025-11-02T10:40:00Z">
            <w:rPr>
              <w:b/>
              <w:lang w:val="en"/>
            </w:rPr>
          </w:rPrChange>
        </w:rPr>
        <w:t>AdamW schedulers</w:t>
      </w:r>
      <w:r w:rsidRPr="008F19B7">
        <w:rPr>
          <w:lang w:val="en"/>
        </w:rPr>
        <w:t xml:space="preserve"> combine learning rate adjustment with weight decay regularization, addressing overfitting while keeping efficient gradient updates. This approach has been instrumental in fine-tuning large language models like BERT for downstream NLP tasks, achieving superior performance across sentiment analysis, named entity recognition, and summarization </w:t>
      </w:r>
      <w:ins w:id="221" w:author="Srishti" w:date="2025-11-02T16:10:00Z" w16du:dateUtc="2025-11-02T10:40:00Z">
        <w:r w:rsidR="0060045F">
          <w:rPr>
            <w:lang w:val="en"/>
          </w:rPr>
          <w:t>[7]</w:t>
        </w:r>
      </w:ins>
      <w:customXmlDelRangeStart w:id="222" w:author="Srishti" w:date="2025-11-02T16:10:00Z"/>
      <w:sdt>
        <w:sdtPr>
          <w:rPr>
            <w:lang w:val="en"/>
          </w:rPr>
          <w:id w:val="-1077122100"/>
          <w:citation/>
        </w:sdtPr>
        <w:sdtContent>
          <w:customXmlDelRangeEnd w:id="222"/>
          <w:del w:id="223" w:author="Srishti" w:date="2025-11-02T16:10:00Z" w16du:dateUtc="2025-11-02T10:40:00Z">
            <w:r w:rsidRPr="008F19B7" w:rsidDel="0060045F">
              <w:rPr>
                <w:lang w:val="en"/>
              </w:rPr>
              <w:fldChar w:fldCharType="begin"/>
            </w:r>
            <w:r w:rsidRPr="008F19B7" w:rsidDel="0060045F">
              <w:delInstrText xml:space="preserve"> CITATION Loshchilov2016 \l 1033 </w:delInstrText>
            </w:r>
            <w:r w:rsidRPr="008F19B7" w:rsidDel="0060045F">
              <w:rPr>
                <w:lang w:val="en"/>
              </w:rPr>
              <w:fldChar w:fldCharType="separate"/>
            </w:r>
            <w:r w:rsidRPr="008F19B7" w:rsidDel="0060045F">
              <w:delText>[7]</w:delText>
            </w:r>
            <w:r w:rsidRPr="008F19B7" w:rsidDel="0060045F">
              <w:fldChar w:fldCharType="end"/>
            </w:r>
          </w:del>
          <w:customXmlDelRangeStart w:id="224" w:author="Srishti" w:date="2025-11-02T16:10:00Z"/>
        </w:sdtContent>
      </w:sdt>
      <w:customXmlDelRangeEnd w:id="224"/>
      <w:r w:rsidRPr="008F19B7">
        <w:rPr>
          <w:lang w:val="en"/>
        </w:rPr>
        <w:t>.</w:t>
      </w:r>
    </w:p>
    <w:p w14:paraId="17B11030" w14:textId="32ABB1DA" w:rsidR="008F19B7" w:rsidRPr="008F19B7" w:rsidRDefault="008F19B7" w:rsidP="002E5007">
      <w:pPr>
        <w:pStyle w:val="NormalBPBHEB"/>
        <w:rPr>
          <w:lang w:val="en"/>
        </w:rPr>
        <w:pPrChange w:id="225" w:author="Srishti" w:date="2025-11-02T16:09:00Z" w16du:dateUtc="2025-11-02T10:39:00Z">
          <w:pPr>
            <w:spacing w:before="100" w:beforeAutospacing="1" w:after="100" w:afterAutospacing="1" w:line="240" w:lineRule="auto"/>
            <w:jc w:val="both"/>
          </w:pPr>
        </w:pPrChange>
      </w:pPr>
      <w:r w:rsidRPr="008F19B7">
        <w:rPr>
          <w:lang w:val="en"/>
        </w:rPr>
        <w:t xml:space="preserve">Another notable example is </w:t>
      </w:r>
      <w:r w:rsidRPr="0060045F">
        <w:rPr>
          <w:i/>
          <w:iCs/>
          <w:rPrChange w:id="226" w:author="Srishti" w:date="2025-11-02T16:10:00Z" w16du:dateUtc="2025-11-02T10:40:00Z">
            <w:rPr>
              <w:b/>
              <w:lang w:val="en"/>
            </w:rPr>
          </w:rPrChange>
        </w:rPr>
        <w:t>momentum-based schedulers</w:t>
      </w:r>
      <w:r w:rsidRPr="008F19B7">
        <w:rPr>
          <w:lang w:val="en"/>
        </w:rPr>
        <w:t xml:space="preserve">, which dynamically adjust the momentum parameter in optimizers like </w:t>
      </w:r>
      <w:commentRangeStart w:id="227"/>
      <w:r w:rsidRPr="008F19B7">
        <w:rPr>
          <w:lang w:val="en"/>
        </w:rPr>
        <w:t>SGD</w:t>
      </w:r>
      <w:commentRangeEnd w:id="227"/>
      <w:r w:rsidR="0060045F">
        <w:rPr>
          <w:rStyle w:val="CommentReference"/>
          <w:rFonts w:ascii="Arial" w:eastAsia="Arial" w:hAnsi="Arial" w:cs="Arial"/>
        </w:rPr>
        <w:commentReference w:id="227"/>
      </w:r>
      <w:r w:rsidRPr="008F19B7">
        <w:rPr>
          <w:lang w:val="en"/>
        </w:rPr>
        <w:t xml:space="preserve">. By fine-tuning the momentum, these schedulers stabilize training in scenarios where gradients show high variance, such as reinforcement learning or adversarial training </w:t>
      </w:r>
      <w:ins w:id="228" w:author="Srishti" w:date="2025-11-02T16:10:00Z" w16du:dateUtc="2025-11-02T10:40:00Z">
        <w:r w:rsidR="0060045F">
          <w:rPr>
            <w:lang w:val="en"/>
          </w:rPr>
          <w:t>[8].</w:t>
        </w:r>
      </w:ins>
      <w:customXmlDelRangeStart w:id="229" w:author="Srishti" w:date="2025-11-02T16:10:00Z"/>
      <w:sdt>
        <w:sdtPr>
          <w:rPr>
            <w:lang w:val="en"/>
          </w:rPr>
          <w:id w:val="-1062243899"/>
          <w:citation/>
        </w:sdtPr>
        <w:sdtContent>
          <w:customXmlDelRangeEnd w:id="229"/>
          <w:del w:id="230" w:author="Srishti" w:date="2025-11-02T16:10:00Z" w16du:dateUtc="2025-11-02T10:40:00Z">
            <w:r w:rsidRPr="008F19B7" w:rsidDel="0060045F">
              <w:rPr>
                <w:lang w:val="en"/>
              </w:rPr>
              <w:fldChar w:fldCharType="begin"/>
            </w:r>
            <w:r w:rsidRPr="008F19B7" w:rsidDel="0060045F">
              <w:delInstrText xml:space="preserve">CITATION Sut13 \l 1033 </w:delInstrText>
            </w:r>
            <w:r w:rsidRPr="008F19B7" w:rsidDel="0060045F">
              <w:rPr>
                <w:lang w:val="en"/>
              </w:rPr>
              <w:fldChar w:fldCharType="separate"/>
            </w:r>
            <w:r w:rsidRPr="008F19B7" w:rsidDel="0060045F">
              <w:delText>[8]</w:delText>
            </w:r>
            <w:r w:rsidRPr="008F19B7" w:rsidDel="0060045F">
              <w:fldChar w:fldCharType="end"/>
            </w:r>
          </w:del>
          <w:customXmlDelRangeStart w:id="231" w:author="Srishti" w:date="2025-11-02T16:10:00Z"/>
        </w:sdtContent>
      </w:sdt>
      <w:customXmlDelRangeEnd w:id="231"/>
    </w:p>
    <w:p w14:paraId="7EC6CEC3" w14:textId="46C65E59" w:rsidR="008F19B7" w:rsidRDefault="00821972" w:rsidP="0060045F">
      <w:pPr>
        <w:pStyle w:val="NormalBPBHEB"/>
        <w:rPr>
          <w:ins w:id="232" w:author="Srishti" w:date="2025-11-02T16:21:00Z" w16du:dateUtc="2025-11-02T10:51:00Z"/>
        </w:rPr>
      </w:pPr>
      <w:r>
        <w:t>Tools like Hugging Face Diffusers feature integrated optimizer schedulers that simplify adapting training workflows to various model architectures and datasets. For example, Hugging Face's training arguments let users set weight decay or beta values along with learning rate adjustments, offering a unified framework for optimization.</w:t>
      </w:r>
    </w:p>
    <w:p w14:paraId="371E37E7" w14:textId="0A81E9D2" w:rsidR="007C7D83" w:rsidRDefault="007C7D83" w:rsidP="0060045F">
      <w:pPr>
        <w:pStyle w:val="NormalBPBHEB"/>
        <w:rPr>
          <w:ins w:id="233" w:author="Srishti" w:date="2025-11-02T16:10:00Z" w16du:dateUtc="2025-11-02T10:40:00Z"/>
        </w:rPr>
      </w:pPr>
      <w:ins w:id="234" w:author="Srishti" w:date="2025-11-02T16:21:00Z" w16du:dateUtc="2025-11-02T10:51:00Z">
        <w:r w:rsidRPr="007C7D83">
          <w:t>By combining the principles of learning rate and optimizer schedulers, modern machine learning pipelines achieve unparalleled flexibility, enabling practitioners to tackle a wide array of tasks efficiently and effectively.</w:t>
        </w:r>
      </w:ins>
    </w:p>
    <w:p w14:paraId="247E8EA9" w14:textId="77777777" w:rsidR="0060045F" w:rsidRDefault="0060045F" w:rsidP="0060045F">
      <w:pPr>
        <w:pStyle w:val="NormalBPBHEB"/>
        <w:pPrChange w:id="235" w:author="Srishti" w:date="2025-11-02T16:10:00Z" w16du:dateUtc="2025-11-02T10:40:00Z">
          <w:pPr>
            <w:spacing w:before="100" w:beforeAutospacing="1" w:after="100" w:afterAutospacing="1" w:line="240" w:lineRule="auto"/>
            <w:jc w:val="both"/>
          </w:pPr>
        </w:pPrChange>
      </w:pPr>
    </w:p>
    <w:p w14:paraId="0ED8BAB4" w14:textId="74046D8D" w:rsidR="00626BA9" w:rsidRPr="0060045F" w:rsidRDefault="00626BA9" w:rsidP="0060045F">
      <w:pPr>
        <w:pStyle w:val="Heading1BPBHEB"/>
        <w:rPr>
          <w:highlight w:val="yellow"/>
          <w:rPrChange w:id="236" w:author="Srishti" w:date="2025-11-02T16:13:00Z" w16du:dateUtc="2025-11-02T10:43:00Z">
            <w:rPr/>
          </w:rPrChange>
        </w:rPr>
        <w:pPrChange w:id="237" w:author="Srishti" w:date="2025-11-02T16:10:00Z" w16du:dateUtc="2025-11-02T10:40:00Z">
          <w:pPr>
            <w:pStyle w:val="H1-Section"/>
            <w:jc w:val="both"/>
          </w:pPr>
        </w:pPrChange>
      </w:pPr>
      <w:commentRangeStart w:id="238"/>
      <w:r w:rsidRPr="0060045F">
        <w:rPr>
          <w:highlight w:val="yellow"/>
          <w:rPrChange w:id="239" w:author="Srishti" w:date="2025-11-02T16:13:00Z" w16du:dateUtc="2025-11-02T10:43:00Z">
            <w:rPr/>
          </w:rPrChange>
        </w:rPr>
        <w:lastRenderedPageBreak/>
        <w:t xml:space="preserve">Introduction to </w:t>
      </w:r>
      <w:ins w:id="240" w:author="Srishti" w:date="2025-11-02T16:10:00Z" w16du:dateUtc="2025-11-02T10:40:00Z">
        <w:r w:rsidR="0060045F" w:rsidRPr="0060045F">
          <w:rPr>
            <w:highlight w:val="yellow"/>
            <w:rPrChange w:id="241" w:author="Srishti" w:date="2025-11-02T16:13:00Z" w16du:dateUtc="2025-11-02T10:43:00Z">
              <w:rPr/>
            </w:rPrChange>
          </w:rPr>
          <w:t>s</w:t>
        </w:r>
      </w:ins>
      <w:del w:id="242" w:author="Srishti" w:date="2025-11-02T16:10:00Z" w16du:dateUtc="2025-11-02T10:40:00Z">
        <w:r w:rsidRPr="0060045F" w:rsidDel="0060045F">
          <w:rPr>
            <w:highlight w:val="yellow"/>
            <w:rPrChange w:id="243" w:author="Srishti" w:date="2025-11-02T16:13:00Z" w16du:dateUtc="2025-11-02T10:43:00Z">
              <w:rPr/>
            </w:rPrChange>
          </w:rPr>
          <w:delText>S</w:delText>
        </w:r>
      </w:del>
      <w:r w:rsidRPr="0060045F">
        <w:rPr>
          <w:highlight w:val="yellow"/>
          <w:rPrChange w:id="244" w:author="Srishti" w:date="2025-11-02T16:13:00Z" w16du:dateUtc="2025-11-02T10:43:00Z">
            <w:rPr/>
          </w:rPrChange>
        </w:rPr>
        <w:t>chedulers</w:t>
      </w:r>
      <w:commentRangeEnd w:id="238"/>
      <w:r w:rsidR="0060045F">
        <w:rPr>
          <w:rStyle w:val="CommentReference"/>
          <w:rFonts w:ascii="Arial" w:eastAsia="Arial" w:hAnsi="Arial" w:cs="Arial"/>
          <w:b w:val="0"/>
        </w:rPr>
        <w:commentReference w:id="238"/>
      </w:r>
    </w:p>
    <w:p w14:paraId="2B7F380D" w14:textId="431E525A" w:rsidR="00626BA9" w:rsidRPr="0060045F" w:rsidRDefault="00626BA9" w:rsidP="00626BA9">
      <w:pPr>
        <w:jc w:val="both"/>
        <w:rPr>
          <w:rFonts w:ascii="Palatino Linotype" w:hAnsi="Palatino Linotype"/>
          <w:highlight w:val="yellow"/>
          <w:rPrChange w:id="245" w:author="Srishti" w:date="2025-11-02T16:13:00Z" w16du:dateUtc="2025-11-02T10:43:00Z">
            <w:rPr/>
          </w:rPrChange>
        </w:rPr>
      </w:pPr>
      <w:r w:rsidRPr="0060045F">
        <w:rPr>
          <w:rFonts w:ascii="Palatino Linotype" w:hAnsi="Palatino Linotype"/>
          <w:highlight w:val="yellow"/>
          <w:rPrChange w:id="246" w:author="Srishti" w:date="2025-11-02T16:13:00Z" w16du:dateUtc="2025-11-02T10:43:00Z">
            <w:rPr/>
          </w:rPrChange>
        </w:rPr>
        <w:t xml:space="preserve">Schedulers play a crucial role in guiding machine learning models toward convergence by dynamically adjusting training parameters during the learning process. In machine learning workflows, optimal performance often depends on balancing the learning rate and other hyperparameters. Schedulers offer a way to modify these parameters adaptively, helping models overcome issues like slow convergence, overfitting, or underfitting </w:t>
      </w:r>
      <w:sdt>
        <w:sdtPr>
          <w:rPr>
            <w:rFonts w:ascii="Palatino Linotype" w:hAnsi="Palatino Linotype"/>
            <w:highlight w:val="yellow"/>
            <w:rPrChange w:id="247" w:author="Srishti" w:date="2025-11-02T16:13:00Z" w16du:dateUtc="2025-11-02T10:43:00Z">
              <w:rPr/>
            </w:rPrChange>
          </w:rPr>
          <w:id w:val="-1220973506"/>
          <w:citation/>
        </w:sdtPr>
        <w:sdtContent>
          <w:r w:rsidRPr="0060045F">
            <w:rPr>
              <w:rFonts w:ascii="Palatino Linotype" w:hAnsi="Palatino Linotype"/>
              <w:highlight w:val="yellow"/>
              <w:rPrChange w:id="248" w:author="Srishti" w:date="2025-11-02T16:13:00Z" w16du:dateUtc="2025-11-02T10:43:00Z">
                <w:rPr/>
              </w:rPrChange>
            </w:rPr>
            <w:fldChar w:fldCharType="begin"/>
          </w:r>
          <w:r w:rsidRPr="0060045F">
            <w:rPr>
              <w:rFonts w:ascii="Palatino Linotype" w:hAnsi="Palatino Linotype"/>
              <w:highlight w:val="yellow"/>
              <w:rPrChange w:id="249" w:author="Srishti" w:date="2025-11-02T16:13:00Z" w16du:dateUtc="2025-11-02T10:43:00Z">
                <w:rPr/>
              </w:rPrChange>
            </w:rPr>
            <w:instrText xml:space="preserve"> CITATION Goodfellow2016 \l 1033 </w:instrText>
          </w:r>
          <w:r w:rsidRPr="0060045F">
            <w:rPr>
              <w:rFonts w:ascii="Palatino Linotype" w:hAnsi="Palatino Linotype"/>
              <w:highlight w:val="yellow"/>
              <w:rPrChange w:id="250" w:author="Srishti" w:date="2025-11-02T16:13:00Z" w16du:dateUtc="2025-11-02T10:43:00Z">
                <w:rPr/>
              </w:rPrChange>
            </w:rPr>
            <w:fldChar w:fldCharType="separate"/>
          </w:r>
          <w:r w:rsidRPr="0060045F">
            <w:rPr>
              <w:rFonts w:ascii="Palatino Linotype" w:hAnsi="Palatino Linotype"/>
              <w:noProof/>
              <w:highlight w:val="yellow"/>
              <w:rPrChange w:id="251" w:author="Srishti" w:date="2025-11-02T16:13:00Z" w16du:dateUtc="2025-11-02T10:43:00Z">
                <w:rPr>
                  <w:noProof/>
                </w:rPr>
              </w:rPrChange>
            </w:rPr>
            <w:t>[1]</w:t>
          </w:r>
          <w:r w:rsidRPr="0060045F">
            <w:rPr>
              <w:rFonts w:ascii="Palatino Linotype" w:hAnsi="Palatino Linotype"/>
              <w:highlight w:val="yellow"/>
              <w:rPrChange w:id="252" w:author="Srishti" w:date="2025-11-02T16:13:00Z" w16du:dateUtc="2025-11-02T10:43:00Z">
                <w:rPr/>
              </w:rPrChange>
            </w:rPr>
            <w:fldChar w:fldCharType="end"/>
          </w:r>
        </w:sdtContent>
      </w:sdt>
      <w:r w:rsidRPr="0060045F">
        <w:rPr>
          <w:rFonts w:ascii="Palatino Linotype" w:hAnsi="Palatino Linotype"/>
          <w:highlight w:val="yellow"/>
          <w:rPrChange w:id="253" w:author="Srishti" w:date="2025-11-02T16:13:00Z" w16du:dateUtc="2025-11-02T10:43:00Z">
            <w:rPr/>
          </w:rPrChange>
        </w:rPr>
        <w:t xml:space="preserve">; </w:t>
      </w:r>
      <w:sdt>
        <w:sdtPr>
          <w:rPr>
            <w:rFonts w:ascii="Palatino Linotype" w:hAnsi="Palatino Linotype"/>
            <w:highlight w:val="yellow"/>
            <w:rPrChange w:id="254" w:author="Srishti" w:date="2025-11-02T16:13:00Z" w16du:dateUtc="2025-11-02T10:43:00Z">
              <w:rPr/>
            </w:rPrChange>
          </w:rPr>
          <w:id w:val="525519040"/>
          <w:citation/>
        </w:sdtPr>
        <w:sdtContent>
          <w:r w:rsidRPr="0060045F">
            <w:rPr>
              <w:rFonts w:ascii="Palatino Linotype" w:hAnsi="Palatino Linotype"/>
              <w:highlight w:val="yellow"/>
              <w:rPrChange w:id="255" w:author="Srishti" w:date="2025-11-02T16:13:00Z" w16du:dateUtc="2025-11-02T10:43:00Z">
                <w:rPr/>
              </w:rPrChange>
            </w:rPr>
            <w:fldChar w:fldCharType="begin"/>
          </w:r>
          <w:r w:rsidRPr="0060045F">
            <w:rPr>
              <w:rFonts w:ascii="Palatino Linotype" w:hAnsi="Palatino Linotype"/>
              <w:highlight w:val="yellow"/>
              <w:rPrChange w:id="256" w:author="Srishti" w:date="2025-11-02T16:13:00Z" w16du:dateUtc="2025-11-02T10:43:00Z">
                <w:rPr/>
              </w:rPrChange>
            </w:rPr>
            <w:instrText xml:space="preserve"> CITATION Sut18 \l 1033 </w:instrText>
          </w:r>
          <w:r w:rsidRPr="0060045F">
            <w:rPr>
              <w:rFonts w:ascii="Palatino Linotype" w:hAnsi="Palatino Linotype"/>
              <w:highlight w:val="yellow"/>
              <w:rPrChange w:id="257" w:author="Srishti" w:date="2025-11-02T16:13:00Z" w16du:dateUtc="2025-11-02T10:43:00Z">
                <w:rPr/>
              </w:rPrChange>
            </w:rPr>
            <w:fldChar w:fldCharType="separate"/>
          </w:r>
          <w:r w:rsidRPr="0060045F">
            <w:rPr>
              <w:rFonts w:ascii="Palatino Linotype" w:hAnsi="Palatino Linotype"/>
              <w:noProof/>
              <w:highlight w:val="yellow"/>
              <w:rPrChange w:id="258" w:author="Srishti" w:date="2025-11-02T16:13:00Z" w16du:dateUtc="2025-11-02T10:43:00Z">
                <w:rPr>
                  <w:noProof/>
                </w:rPr>
              </w:rPrChange>
            </w:rPr>
            <w:t>[2]</w:t>
          </w:r>
          <w:r w:rsidRPr="0060045F">
            <w:rPr>
              <w:rFonts w:ascii="Palatino Linotype" w:hAnsi="Palatino Linotype"/>
              <w:highlight w:val="yellow"/>
              <w:rPrChange w:id="259" w:author="Srishti" w:date="2025-11-02T16:13:00Z" w16du:dateUtc="2025-11-02T10:43:00Z">
                <w:rPr/>
              </w:rPrChange>
            </w:rPr>
            <w:fldChar w:fldCharType="end"/>
          </w:r>
        </w:sdtContent>
      </w:sdt>
      <w:r w:rsidRPr="0060045F">
        <w:rPr>
          <w:rFonts w:ascii="Palatino Linotype" w:hAnsi="Palatino Linotype"/>
          <w:highlight w:val="yellow"/>
          <w:rPrChange w:id="260" w:author="Srishti" w:date="2025-11-02T16:13:00Z" w16du:dateUtc="2025-11-02T10:43:00Z">
            <w:rPr/>
          </w:rPrChange>
        </w:rPr>
        <w:t>.</w:t>
      </w:r>
    </w:p>
    <w:p w14:paraId="4A960817" w14:textId="77777777" w:rsidR="00626BA9" w:rsidRPr="0060045F" w:rsidRDefault="00626BA9" w:rsidP="00626BA9">
      <w:pPr>
        <w:pStyle w:val="H2-Heading"/>
        <w:jc w:val="both"/>
        <w:rPr>
          <w:rFonts w:ascii="Palatino Linotype" w:hAnsi="Palatino Linotype"/>
          <w:highlight w:val="yellow"/>
          <w:rPrChange w:id="261" w:author="Srishti" w:date="2025-11-02T16:13:00Z" w16du:dateUtc="2025-11-02T10:43:00Z">
            <w:rPr/>
          </w:rPrChange>
        </w:rPr>
      </w:pPr>
      <w:r w:rsidRPr="0060045F">
        <w:rPr>
          <w:rFonts w:ascii="Palatino Linotype" w:hAnsi="Palatino Linotype"/>
          <w:highlight w:val="yellow"/>
          <w:rPrChange w:id="262" w:author="Srishti" w:date="2025-11-02T16:13:00Z" w16du:dateUtc="2025-11-02T10:43:00Z">
            <w:rPr/>
          </w:rPrChange>
        </w:rPr>
        <w:t>Role of Schedulers</w:t>
      </w:r>
    </w:p>
    <w:p w14:paraId="78C12B20" w14:textId="77777777" w:rsidR="00626BA9" w:rsidRPr="0060045F" w:rsidRDefault="00626BA9" w:rsidP="00626BA9">
      <w:pPr>
        <w:pStyle w:val="P-Regular"/>
        <w:jc w:val="both"/>
        <w:rPr>
          <w:rFonts w:ascii="Palatino Linotype" w:hAnsi="Palatino Linotype"/>
          <w:highlight w:val="yellow"/>
          <w:lang w:val="en-US"/>
          <w:rPrChange w:id="263" w:author="Srishti" w:date="2025-11-02T16:13:00Z" w16du:dateUtc="2025-11-02T10:43:00Z">
            <w:rPr>
              <w:lang w:val="en-US"/>
            </w:rPr>
          </w:rPrChange>
        </w:rPr>
      </w:pPr>
      <w:r w:rsidRPr="0060045F">
        <w:rPr>
          <w:rFonts w:ascii="Palatino Linotype" w:hAnsi="Palatino Linotype"/>
          <w:highlight w:val="yellow"/>
          <w:lang w:val="en-US"/>
          <w:rPrChange w:id="264" w:author="Srishti" w:date="2025-11-02T16:13:00Z" w16du:dateUtc="2025-11-02T10:43:00Z">
            <w:rPr>
              <w:lang w:val="en-US"/>
            </w:rPr>
          </w:rPrChange>
        </w:rPr>
        <w:t xml:space="preserve">Schedulers play a dual role in machine learning workflows. During training, they help models find the most efficient path toward convergence by adjusting the learning rate or other parameters based on progress. During inference, schedulers stabilize predictions, especially in scenarios involving noisy or dynamic data </w:t>
      </w:r>
      <w:sdt>
        <w:sdtPr>
          <w:rPr>
            <w:rFonts w:ascii="Palatino Linotype" w:hAnsi="Palatino Linotype"/>
            <w:highlight w:val="yellow"/>
            <w:lang w:val="en-US"/>
            <w:rPrChange w:id="265" w:author="Srishti" w:date="2025-11-02T16:13:00Z" w16du:dateUtc="2025-11-02T10:43:00Z">
              <w:rPr>
                <w:lang w:val="en-US"/>
              </w:rPr>
            </w:rPrChange>
          </w:rPr>
          <w:id w:val="531232289"/>
          <w:citation/>
        </w:sdtPr>
        <w:sdtContent>
          <w:r w:rsidRPr="0060045F">
            <w:rPr>
              <w:rFonts w:ascii="Palatino Linotype" w:hAnsi="Palatino Linotype"/>
              <w:highlight w:val="yellow"/>
              <w:lang w:val="en-US"/>
              <w:rPrChange w:id="266" w:author="Srishti" w:date="2025-11-02T16:13:00Z" w16du:dateUtc="2025-11-02T10:43:00Z">
                <w:rPr>
                  <w:lang w:val="en-US"/>
                </w:rPr>
              </w:rPrChange>
            </w:rPr>
            <w:fldChar w:fldCharType="begin"/>
          </w:r>
          <w:r w:rsidRPr="0060045F">
            <w:rPr>
              <w:rFonts w:ascii="Palatino Linotype" w:hAnsi="Palatino Linotype"/>
              <w:highlight w:val="yellow"/>
              <w:lang w:val="en-US"/>
              <w:rPrChange w:id="267" w:author="Srishti" w:date="2025-11-02T16:13:00Z" w16du:dateUtc="2025-11-02T10:43:00Z">
                <w:rPr>
                  <w:lang w:val="en-US"/>
                </w:rPr>
              </w:rPrChange>
            </w:rPr>
            <w:instrText xml:space="preserve">CITATION Ben12 \l 1033 </w:instrText>
          </w:r>
          <w:r w:rsidRPr="0060045F">
            <w:rPr>
              <w:rFonts w:ascii="Palatino Linotype" w:hAnsi="Palatino Linotype"/>
              <w:highlight w:val="yellow"/>
              <w:lang w:val="en-US"/>
              <w:rPrChange w:id="268" w:author="Srishti" w:date="2025-11-02T16:13:00Z" w16du:dateUtc="2025-11-02T10:43:00Z">
                <w:rPr>
                  <w:lang w:val="en-US"/>
                </w:rPr>
              </w:rPrChange>
            </w:rPr>
            <w:fldChar w:fldCharType="separate"/>
          </w:r>
          <w:r w:rsidRPr="0060045F">
            <w:rPr>
              <w:rFonts w:ascii="Palatino Linotype" w:hAnsi="Palatino Linotype"/>
              <w:noProof/>
              <w:highlight w:val="yellow"/>
              <w:lang w:val="en-US"/>
              <w:rPrChange w:id="269" w:author="Srishti" w:date="2025-11-02T16:13:00Z" w16du:dateUtc="2025-11-02T10:43:00Z">
                <w:rPr>
                  <w:noProof/>
                  <w:lang w:val="en-US"/>
                </w:rPr>
              </w:rPrChange>
            </w:rPr>
            <w:t>[3]</w:t>
          </w:r>
          <w:r w:rsidRPr="0060045F">
            <w:rPr>
              <w:rFonts w:ascii="Palatino Linotype" w:hAnsi="Palatino Linotype"/>
              <w:highlight w:val="yellow"/>
              <w:lang w:val="en-US"/>
              <w:rPrChange w:id="270" w:author="Srishti" w:date="2025-11-02T16:13:00Z" w16du:dateUtc="2025-11-02T10:43:00Z">
                <w:rPr>
                  <w:lang w:val="en-US"/>
                </w:rPr>
              </w:rPrChange>
            </w:rPr>
            <w:fldChar w:fldCharType="end"/>
          </w:r>
        </w:sdtContent>
      </w:sdt>
      <w:r w:rsidRPr="0060045F">
        <w:rPr>
          <w:rFonts w:ascii="Palatino Linotype" w:hAnsi="Palatino Linotype"/>
          <w:highlight w:val="yellow"/>
          <w:lang w:val="en-US"/>
          <w:rPrChange w:id="271" w:author="Srishti" w:date="2025-11-02T16:13:00Z" w16du:dateUtc="2025-11-02T10:43:00Z">
            <w:rPr>
              <w:lang w:val="en-US"/>
            </w:rPr>
          </w:rPrChange>
        </w:rPr>
        <w:t xml:space="preserve">. This adaptability enables models to be computationally efficient while producing reliable results. For instance, cyclical learning rate schedulers have proven effectiveness in tasks requiring quick convergence without overtraining </w:t>
      </w:r>
      <w:sdt>
        <w:sdtPr>
          <w:rPr>
            <w:rFonts w:ascii="Palatino Linotype" w:hAnsi="Palatino Linotype"/>
            <w:highlight w:val="yellow"/>
            <w:lang w:val="en-US"/>
            <w:rPrChange w:id="272" w:author="Srishti" w:date="2025-11-02T16:13:00Z" w16du:dateUtc="2025-11-02T10:43:00Z">
              <w:rPr>
                <w:lang w:val="en-US"/>
              </w:rPr>
            </w:rPrChange>
          </w:rPr>
          <w:id w:val="1879504730"/>
          <w:citation/>
        </w:sdtPr>
        <w:sdtContent>
          <w:r w:rsidRPr="0060045F">
            <w:rPr>
              <w:rFonts w:ascii="Palatino Linotype" w:hAnsi="Palatino Linotype"/>
              <w:highlight w:val="yellow"/>
              <w:lang w:val="en-US"/>
              <w:rPrChange w:id="273" w:author="Srishti" w:date="2025-11-02T16:13:00Z" w16du:dateUtc="2025-11-02T10:43:00Z">
                <w:rPr>
                  <w:lang w:val="en-US"/>
                </w:rPr>
              </w:rPrChange>
            </w:rPr>
            <w:fldChar w:fldCharType="begin"/>
          </w:r>
          <w:r w:rsidRPr="0060045F">
            <w:rPr>
              <w:rFonts w:ascii="Palatino Linotype" w:hAnsi="Palatino Linotype"/>
              <w:highlight w:val="yellow"/>
              <w:lang w:val="en-US"/>
              <w:rPrChange w:id="274" w:author="Srishti" w:date="2025-11-02T16:13:00Z" w16du:dateUtc="2025-11-02T10:43:00Z">
                <w:rPr>
                  <w:lang w:val="en-US"/>
                </w:rPr>
              </w:rPrChange>
            </w:rPr>
            <w:instrText xml:space="preserve"> CITATION Smith2017 \l 1033 </w:instrText>
          </w:r>
          <w:r w:rsidRPr="0060045F">
            <w:rPr>
              <w:rFonts w:ascii="Palatino Linotype" w:hAnsi="Palatino Linotype"/>
              <w:highlight w:val="yellow"/>
              <w:lang w:val="en-US"/>
              <w:rPrChange w:id="275" w:author="Srishti" w:date="2025-11-02T16:13:00Z" w16du:dateUtc="2025-11-02T10:43:00Z">
                <w:rPr>
                  <w:lang w:val="en-US"/>
                </w:rPr>
              </w:rPrChange>
            </w:rPr>
            <w:fldChar w:fldCharType="separate"/>
          </w:r>
          <w:r w:rsidRPr="0060045F">
            <w:rPr>
              <w:rFonts w:ascii="Palatino Linotype" w:hAnsi="Palatino Linotype"/>
              <w:noProof/>
              <w:highlight w:val="yellow"/>
              <w:lang w:val="en-US"/>
              <w:rPrChange w:id="276" w:author="Srishti" w:date="2025-11-02T16:13:00Z" w16du:dateUtc="2025-11-02T10:43:00Z">
                <w:rPr>
                  <w:noProof/>
                  <w:lang w:val="en-US"/>
                </w:rPr>
              </w:rPrChange>
            </w:rPr>
            <w:t>[4]</w:t>
          </w:r>
          <w:r w:rsidRPr="0060045F">
            <w:rPr>
              <w:rFonts w:ascii="Palatino Linotype" w:hAnsi="Palatino Linotype"/>
              <w:highlight w:val="yellow"/>
              <w:lang w:val="en-US"/>
              <w:rPrChange w:id="277" w:author="Srishti" w:date="2025-11-02T16:13:00Z" w16du:dateUtc="2025-11-02T10:43:00Z">
                <w:rPr>
                  <w:lang w:val="en-US"/>
                </w:rPr>
              </w:rPrChange>
            </w:rPr>
            <w:fldChar w:fldCharType="end"/>
          </w:r>
        </w:sdtContent>
      </w:sdt>
      <w:r w:rsidRPr="0060045F">
        <w:rPr>
          <w:rFonts w:ascii="Palatino Linotype" w:hAnsi="Palatino Linotype"/>
          <w:highlight w:val="yellow"/>
          <w:lang w:val="en-US"/>
          <w:rPrChange w:id="278" w:author="Srishti" w:date="2025-11-02T16:13:00Z" w16du:dateUtc="2025-11-02T10:43:00Z">
            <w:rPr>
              <w:lang w:val="en-US"/>
            </w:rPr>
          </w:rPrChange>
        </w:rPr>
        <w:t>.</w:t>
      </w:r>
    </w:p>
    <w:p w14:paraId="2DD49DC0" w14:textId="77777777" w:rsidR="00A63EC7" w:rsidRPr="0060045F" w:rsidRDefault="00A63EC7" w:rsidP="00A63EC7">
      <w:pPr>
        <w:pStyle w:val="H3-Subheading"/>
        <w:jc w:val="both"/>
        <w:rPr>
          <w:rFonts w:ascii="Palatino Linotype" w:hAnsi="Palatino Linotype"/>
          <w:highlight w:val="yellow"/>
          <w:rPrChange w:id="279" w:author="Srishti" w:date="2025-11-02T16:13:00Z" w16du:dateUtc="2025-11-02T10:43:00Z">
            <w:rPr/>
          </w:rPrChange>
        </w:rPr>
      </w:pPr>
      <w:r w:rsidRPr="0060045F">
        <w:rPr>
          <w:rFonts w:ascii="Palatino Linotype" w:hAnsi="Palatino Linotype"/>
          <w:highlight w:val="yellow"/>
          <w:rPrChange w:id="280" w:author="Srishti" w:date="2025-11-02T16:13:00Z" w16du:dateUtc="2025-11-02T10:43:00Z">
            <w:rPr/>
          </w:rPrChange>
        </w:rPr>
        <w:t>Key Benefits</w:t>
      </w:r>
    </w:p>
    <w:p w14:paraId="418B0F5A" w14:textId="50B4AB10" w:rsidR="00626BA9" w:rsidRPr="0060045F" w:rsidRDefault="00A63EC7" w:rsidP="00A63EC7">
      <w:pPr>
        <w:spacing w:before="100" w:beforeAutospacing="1" w:after="100" w:afterAutospacing="1" w:line="240" w:lineRule="auto"/>
        <w:jc w:val="both"/>
        <w:rPr>
          <w:rFonts w:ascii="Palatino Linotype" w:hAnsi="Palatino Linotype"/>
          <w:highlight w:val="yellow"/>
          <w:rPrChange w:id="281" w:author="Srishti" w:date="2025-11-02T16:13:00Z" w16du:dateUtc="2025-11-02T10:43:00Z">
            <w:rPr/>
          </w:rPrChange>
        </w:rPr>
      </w:pPr>
      <w:r w:rsidRPr="0060045F">
        <w:rPr>
          <w:rFonts w:ascii="Palatino Linotype" w:hAnsi="Palatino Linotype"/>
          <w:highlight w:val="yellow"/>
          <w:rPrChange w:id="282" w:author="Srishti" w:date="2025-11-02T16:13:00Z" w16du:dateUtc="2025-11-02T10:43:00Z">
            <w:rPr/>
          </w:rPrChange>
        </w:rPr>
        <w:t>Schedulers play a crucial role in the success of machine learning workflows by enhancing convergence, optimizing resource utilization, and adapting to diverse tasks.</w:t>
      </w:r>
    </w:p>
    <w:p w14:paraId="2BF6FA10" w14:textId="0F698CCE" w:rsidR="008F19B7" w:rsidRPr="0060045F" w:rsidRDefault="004B55E9" w:rsidP="008F19B7">
      <w:pPr>
        <w:spacing w:before="100" w:beforeAutospacing="1" w:after="100" w:afterAutospacing="1" w:line="240" w:lineRule="auto"/>
        <w:jc w:val="both"/>
        <w:rPr>
          <w:rFonts w:ascii="Palatino Linotype" w:hAnsi="Palatino Linotype"/>
          <w:highlight w:val="yellow"/>
          <w:lang w:val="en"/>
          <w:rPrChange w:id="283" w:author="Srishti" w:date="2025-11-02T16:13:00Z" w16du:dateUtc="2025-11-02T10:43:00Z">
            <w:rPr>
              <w:lang w:val="en"/>
            </w:rPr>
          </w:rPrChange>
        </w:rPr>
      </w:pPr>
      <w:r w:rsidRPr="0060045F">
        <w:rPr>
          <w:rFonts w:ascii="Palatino Linotype" w:hAnsi="Palatino Linotype"/>
          <w:highlight w:val="yellow"/>
          <w:lang w:val="en"/>
          <w:rPrChange w:id="284" w:author="Srishti" w:date="2025-11-02T16:13:00Z" w16du:dateUtc="2025-11-02T10:43:00Z">
            <w:rPr>
              <w:lang w:val="en"/>
            </w:rPr>
          </w:rPrChange>
        </w:rPr>
        <w:t>By applying the principles of learning rate and optimizer schedulers, modern machine learning pipelines gain significant flexibility, enabling practitioners to handle a wide variety of tasks efficiently and effectively.</w:t>
      </w:r>
    </w:p>
    <w:p w14:paraId="2116C7D5" w14:textId="133903FB" w:rsidR="001C3FD0" w:rsidRPr="0060045F" w:rsidRDefault="001C3FD0" w:rsidP="0060145D">
      <w:pPr>
        <w:keepNext/>
        <w:spacing w:before="100" w:beforeAutospacing="1" w:after="100" w:afterAutospacing="1" w:line="240" w:lineRule="auto"/>
        <w:jc w:val="both"/>
        <w:rPr>
          <w:rFonts w:ascii="Palatino Linotype" w:hAnsi="Palatino Linotype"/>
          <w:highlight w:val="yellow"/>
          <w:rPrChange w:id="285" w:author="Srishti" w:date="2025-11-02T16:13:00Z" w16du:dateUtc="2025-11-02T10:43:00Z">
            <w:rPr/>
          </w:rPrChange>
        </w:rPr>
      </w:pPr>
      <w:r w:rsidRPr="0060045F">
        <w:rPr>
          <w:rFonts w:ascii="Palatino Linotype" w:hAnsi="Palatino Linotype"/>
          <w:highlight w:val="yellow"/>
          <w:rPrChange w:id="286" w:author="Srishti" w:date="2025-11-02T16:13:00Z" w16du:dateUtc="2025-11-02T10:43:00Z">
            <w:rPr/>
          </w:rPrChange>
        </w:rPr>
        <w:lastRenderedPageBreak/>
        <w:t>Schedulers are not background helpers—they are dynamic regulators</w:t>
      </w:r>
      <w:r w:rsidR="005D71F2" w:rsidRPr="0060045F">
        <w:rPr>
          <w:rFonts w:ascii="Palatino Linotype" w:hAnsi="Palatino Linotype"/>
          <w:highlight w:val="yellow"/>
          <w:rPrChange w:id="287" w:author="Srishti" w:date="2025-11-02T16:13:00Z" w16du:dateUtc="2025-11-02T10:43:00Z">
            <w:rPr/>
          </w:rPrChange>
        </w:rPr>
        <w:t xml:space="preserve"> (</w:t>
      </w:r>
      <w:r w:rsidR="00205913" w:rsidRPr="0060045F">
        <w:rPr>
          <w:rFonts w:ascii="Palatino Linotype" w:hAnsi="Palatino Linotype"/>
          <w:highlight w:val="yellow"/>
          <w:rPrChange w:id="288" w:author="Srishti" w:date="2025-11-02T16:13:00Z" w16du:dateUtc="2025-11-02T10:43:00Z">
            <w:rPr/>
          </w:rPrChange>
        </w:rPr>
        <w:t>Figure 7.</w:t>
      </w:r>
      <w:r w:rsidR="00205913" w:rsidRPr="0060045F">
        <w:rPr>
          <w:rFonts w:ascii="Palatino Linotype" w:hAnsi="Palatino Linotype"/>
          <w:highlight w:val="yellow"/>
          <w:rPrChange w:id="289" w:author="Srishti" w:date="2025-11-02T16:13:00Z" w16du:dateUtc="2025-11-02T10:43:00Z">
            <w:rPr/>
          </w:rPrChange>
        </w:rPr>
        <w:fldChar w:fldCharType="begin"/>
      </w:r>
      <w:r w:rsidR="00205913" w:rsidRPr="0060045F">
        <w:rPr>
          <w:rFonts w:ascii="Palatino Linotype" w:hAnsi="Palatino Linotype"/>
          <w:highlight w:val="yellow"/>
          <w:rPrChange w:id="290" w:author="Srishti" w:date="2025-11-02T16:13:00Z" w16du:dateUtc="2025-11-02T10:43:00Z">
            <w:rPr/>
          </w:rPrChange>
        </w:rPr>
        <w:instrText xml:space="preserve"> SEQ Figure_7. \* ARABIC </w:instrText>
      </w:r>
      <w:r w:rsidR="00205913" w:rsidRPr="0060045F">
        <w:rPr>
          <w:rFonts w:ascii="Palatino Linotype" w:hAnsi="Palatino Linotype"/>
          <w:highlight w:val="yellow"/>
          <w:rPrChange w:id="291" w:author="Srishti" w:date="2025-11-02T16:13:00Z" w16du:dateUtc="2025-11-02T10:43:00Z">
            <w:rPr/>
          </w:rPrChange>
        </w:rPr>
        <w:fldChar w:fldCharType="separate"/>
      </w:r>
      <w:r w:rsidR="00B545A6" w:rsidRPr="0060045F">
        <w:rPr>
          <w:rFonts w:ascii="Palatino Linotype" w:hAnsi="Palatino Linotype"/>
          <w:noProof/>
          <w:highlight w:val="yellow"/>
          <w:rPrChange w:id="292" w:author="Srishti" w:date="2025-11-02T16:13:00Z" w16du:dateUtc="2025-11-02T10:43:00Z">
            <w:rPr>
              <w:noProof/>
            </w:rPr>
          </w:rPrChange>
        </w:rPr>
        <w:t>1</w:t>
      </w:r>
      <w:r w:rsidR="00205913" w:rsidRPr="0060045F">
        <w:rPr>
          <w:rFonts w:ascii="Palatino Linotype" w:hAnsi="Palatino Linotype"/>
          <w:highlight w:val="yellow"/>
          <w:rPrChange w:id="293" w:author="Srishti" w:date="2025-11-02T16:13:00Z" w16du:dateUtc="2025-11-02T10:43:00Z">
            <w:rPr/>
          </w:rPrChange>
        </w:rPr>
        <w:fldChar w:fldCharType="end"/>
      </w:r>
      <w:r w:rsidR="0060145D" w:rsidRPr="0060045F">
        <w:rPr>
          <w:rFonts w:ascii="Palatino Linotype" w:hAnsi="Palatino Linotype"/>
          <w:highlight w:val="yellow"/>
          <w:rPrChange w:id="294" w:author="Srishti" w:date="2025-11-02T16:13:00Z" w16du:dateUtc="2025-11-02T10:43:00Z">
            <w:rPr/>
          </w:rPrChange>
        </w:rPr>
        <w:t xml:space="preserve"> below</w:t>
      </w:r>
      <w:r w:rsidR="006818C5" w:rsidRPr="0060045F">
        <w:rPr>
          <w:rFonts w:ascii="Palatino Linotype" w:hAnsi="Palatino Linotype"/>
          <w:highlight w:val="yellow"/>
          <w:rPrChange w:id="295" w:author="Srishti" w:date="2025-11-02T16:13:00Z" w16du:dateUtc="2025-11-02T10:43:00Z">
            <w:rPr/>
          </w:rPrChange>
        </w:rPr>
        <w:t>)</w:t>
      </w:r>
      <w:r w:rsidRPr="0060045F">
        <w:rPr>
          <w:rFonts w:ascii="Palatino Linotype" w:hAnsi="Palatino Linotype"/>
          <w:highlight w:val="yellow"/>
          <w:rPrChange w:id="296" w:author="Srishti" w:date="2025-11-02T16:13:00Z" w16du:dateUtc="2025-11-02T10:43:00Z">
            <w:rPr/>
          </w:rPrChange>
        </w:rPr>
        <w:t xml:space="preserve"> that shape a model’s trajectory through learning space, determining whether it converges with grace or stumbles into chaos</w:t>
      </w:r>
      <w:r w:rsidR="008B225C" w:rsidRPr="0060045F">
        <w:rPr>
          <w:rFonts w:ascii="Palatino Linotype" w:hAnsi="Palatino Linotype"/>
          <w:highlight w:val="yellow"/>
          <w:rPrChange w:id="297" w:author="Srishti" w:date="2025-11-02T16:13:00Z" w16du:dateUtc="2025-11-02T10:43:00Z">
            <w:rPr/>
          </w:rPrChange>
        </w:rPr>
        <w:t>.</w:t>
      </w:r>
    </w:p>
    <w:p w14:paraId="31C081CD" w14:textId="77777777" w:rsidR="0060045F" w:rsidRPr="0060045F" w:rsidRDefault="00E00E4A" w:rsidP="007C7D83">
      <w:pPr>
        <w:pStyle w:val="FigureBPBHEB"/>
        <w:rPr>
          <w:ins w:id="298" w:author="Srishti" w:date="2025-11-02T16:12:00Z" w16du:dateUtc="2025-11-02T10:42:00Z"/>
          <w:highlight w:val="yellow"/>
          <w:rPrChange w:id="299" w:author="Srishti" w:date="2025-11-02T16:13:00Z" w16du:dateUtc="2025-11-02T10:43:00Z">
            <w:rPr>
              <w:ins w:id="300" w:author="Srishti" w:date="2025-11-02T16:12:00Z" w16du:dateUtc="2025-11-02T10:42:00Z"/>
            </w:rPr>
          </w:rPrChange>
        </w:rPr>
        <w:pPrChange w:id="301" w:author="Srishti" w:date="2025-11-02T16:21:00Z" w16du:dateUtc="2025-11-02T10:51:00Z">
          <w:pPr>
            <w:tabs>
              <w:tab w:val="right" w:pos="4375"/>
            </w:tabs>
            <w:spacing w:before="100" w:beforeAutospacing="1" w:after="100" w:afterAutospacing="1" w:line="240" w:lineRule="auto"/>
            <w:jc w:val="both"/>
          </w:pPr>
        </w:pPrChange>
      </w:pPr>
      <w:r w:rsidRPr="0060045F">
        <w:rPr>
          <w:noProof/>
          <w:highlight w:val="yellow"/>
          <w:rPrChange w:id="302" w:author="Srishti" w:date="2025-11-02T16:13:00Z" w16du:dateUtc="2025-11-02T10:43:00Z">
            <w:rPr>
              <w:b/>
              <w:bCs/>
              <w:noProof/>
            </w:rPr>
          </w:rPrChange>
        </w:rPr>
        <w:drawing>
          <wp:inline distT="0" distB="0" distL="0" distR="0" wp14:anchorId="7B47B116" wp14:editId="0AFBBE14">
            <wp:extent cx="2441448" cy="3657600"/>
            <wp:effectExtent l="0" t="0" r="0" b="0"/>
            <wp:docPr id="9056278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27827" name="Picture 4"/>
                    <pic:cNvPicPr/>
                  </pic:nvPicPr>
                  <pic:blipFill>
                    <a:blip r:embed="rId15"/>
                    <a:stretch>
                      <a:fillRect/>
                    </a:stretch>
                  </pic:blipFill>
                  <pic:spPr>
                    <a:xfrm>
                      <a:off x="0" y="0"/>
                      <a:ext cx="2441448" cy="3657600"/>
                    </a:xfrm>
                    <a:prstGeom prst="rect">
                      <a:avLst/>
                    </a:prstGeom>
                  </pic:spPr>
                </pic:pic>
              </a:graphicData>
            </a:graphic>
          </wp:inline>
        </w:drawing>
      </w:r>
    </w:p>
    <w:p w14:paraId="38083FC6" w14:textId="7DB8B339" w:rsidR="00DD5DA8" w:rsidRPr="0060045F" w:rsidRDefault="007D02A9" w:rsidP="00EC226A">
      <w:pPr>
        <w:tabs>
          <w:tab w:val="right" w:pos="4375"/>
        </w:tabs>
        <w:spacing w:before="100" w:beforeAutospacing="1" w:after="100" w:afterAutospacing="1" w:line="240" w:lineRule="auto"/>
        <w:jc w:val="both"/>
        <w:rPr>
          <w:rFonts w:ascii="Palatino Linotype" w:hAnsi="Palatino Linotype"/>
          <w:highlight w:val="yellow"/>
          <w:rPrChange w:id="303" w:author="Srishti" w:date="2025-11-02T16:13:00Z" w16du:dateUtc="2025-11-02T10:43:00Z">
            <w:rPr/>
          </w:rPrChange>
        </w:rPr>
      </w:pPr>
      <w:r w:rsidRPr="0060045F">
        <w:rPr>
          <w:rFonts w:ascii="Palatino Linotype" w:hAnsi="Palatino Linotype"/>
          <w:highlight w:val="yellow"/>
          <w:rPrChange w:id="304" w:author="Srishti" w:date="2025-11-02T16:13:00Z" w16du:dateUtc="2025-11-02T10:43:00Z">
            <w:rPr/>
          </w:rPrChange>
        </w:rPr>
        <w:t>The above schematic shows</w:t>
      </w:r>
      <w:r w:rsidR="00181C1B" w:rsidRPr="0060045F">
        <w:rPr>
          <w:rFonts w:ascii="Palatino Linotype" w:hAnsi="Palatino Linotype"/>
          <w:highlight w:val="yellow"/>
          <w:rPrChange w:id="305" w:author="Srishti" w:date="2025-11-02T16:13:00Z" w16du:dateUtc="2025-11-02T10:43:00Z">
            <w:rPr/>
          </w:rPrChange>
        </w:rPr>
        <w:t xml:space="preserve"> the core role of schedulers in regulating training dynamics, balancing learning rate progression, optimizer parameters, and convergence across multiple phases of NLP pipeline development.</w:t>
      </w:r>
    </w:p>
    <w:p w14:paraId="45186FC6" w14:textId="109452CC" w:rsidR="00DD5DA8" w:rsidRPr="0060045F" w:rsidRDefault="00833A99" w:rsidP="00F937F6">
      <w:pPr>
        <w:pStyle w:val="H4-Subheading"/>
        <w:jc w:val="both"/>
        <w:rPr>
          <w:rFonts w:ascii="Palatino Linotype" w:hAnsi="Palatino Linotype"/>
          <w:highlight w:val="yellow"/>
          <w:rPrChange w:id="306" w:author="Srishti" w:date="2025-11-02T16:13:00Z" w16du:dateUtc="2025-11-02T10:43:00Z">
            <w:rPr/>
          </w:rPrChange>
        </w:rPr>
      </w:pPr>
      <w:r w:rsidRPr="0060045F">
        <w:rPr>
          <w:rFonts w:ascii="Palatino Linotype" w:hAnsi="Palatino Linotype"/>
          <w:highlight w:val="yellow"/>
          <w:rPrChange w:id="307" w:author="Srishti" w:date="2025-11-02T16:13:00Z" w16du:dateUtc="2025-11-02T10:43:00Z">
            <w:rPr/>
          </w:rPrChange>
        </w:rPr>
        <w:t xml:space="preserve">Improved Convergence </w:t>
      </w:r>
    </w:p>
    <w:p w14:paraId="2A51AC15" w14:textId="3F2612DF" w:rsidR="00833A99" w:rsidRPr="0060045F" w:rsidRDefault="007D0F8B" w:rsidP="00F937F6">
      <w:pPr>
        <w:pStyle w:val="P-Regular"/>
        <w:jc w:val="both"/>
        <w:rPr>
          <w:rFonts w:ascii="Palatino Linotype" w:hAnsi="Palatino Linotype"/>
          <w:highlight w:val="yellow"/>
          <w:rPrChange w:id="308" w:author="Srishti" w:date="2025-11-02T16:13:00Z" w16du:dateUtc="2025-11-02T10:43:00Z">
            <w:rPr/>
          </w:rPrChange>
        </w:rPr>
      </w:pPr>
      <w:r w:rsidRPr="0060045F">
        <w:rPr>
          <w:rFonts w:ascii="Palatino Linotype" w:hAnsi="Palatino Linotype"/>
          <w:highlight w:val="yellow"/>
          <w:rPrChange w:id="309" w:author="Srishti" w:date="2025-11-02T16:13:00Z" w16du:dateUtc="2025-11-02T10:43:00Z">
            <w:rPr/>
          </w:rPrChange>
        </w:rPr>
        <w:t xml:space="preserve">Schedulers help models converge </w:t>
      </w:r>
      <w:r w:rsidR="008E7D96" w:rsidRPr="0060045F">
        <w:rPr>
          <w:rFonts w:ascii="Palatino Linotype" w:hAnsi="Palatino Linotype"/>
          <w:highlight w:val="yellow"/>
          <w:rPrChange w:id="310" w:author="Srishti" w:date="2025-11-02T16:13:00Z" w16du:dateUtc="2025-11-02T10:43:00Z">
            <w:rPr/>
          </w:rPrChange>
        </w:rPr>
        <w:t xml:space="preserve">more quickly by adjusting learning rates based on the </w:t>
      </w:r>
      <w:r w:rsidRPr="0060045F">
        <w:rPr>
          <w:rFonts w:ascii="Palatino Linotype" w:hAnsi="Palatino Linotype"/>
          <w:highlight w:val="yellow"/>
          <w:rPrChange w:id="311" w:author="Srishti" w:date="2025-11-02T16:13:00Z" w16du:dateUtc="2025-11-02T10:43:00Z">
            <w:rPr/>
          </w:rPrChange>
        </w:rPr>
        <w:t xml:space="preserve">training progress. For example, exponential decay schedulers gradually </w:t>
      </w:r>
      <w:r w:rsidR="008E7D96" w:rsidRPr="0060045F">
        <w:rPr>
          <w:rFonts w:ascii="Palatino Linotype" w:hAnsi="Palatino Linotype"/>
          <w:highlight w:val="yellow"/>
          <w:rPrChange w:id="312" w:author="Srishti" w:date="2025-11-02T16:13:00Z" w16du:dateUtc="2025-11-02T10:43:00Z">
            <w:rPr/>
          </w:rPrChange>
        </w:rPr>
        <w:t>decrease the learning rate over epochs, allowing the model to fine-tune its parameters as it approaches the optimal</w:t>
      </w:r>
      <w:r w:rsidRPr="0060045F">
        <w:rPr>
          <w:rFonts w:ascii="Palatino Linotype" w:hAnsi="Palatino Linotype"/>
          <w:highlight w:val="yellow"/>
          <w:rPrChange w:id="313" w:author="Srishti" w:date="2025-11-02T16:13:00Z" w16du:dateUtc="2025-11-02T10:43:00Z">
            <w:rPr/>
          </w:rPrChange>
        </w:rPr>
        <w:t xml:space="preserve"> solution. Research shows </w:t>
      </w:r>
      <w:r w:rsidR="007D02A9" w:rsidRPr="0060045F">
        <w:rPr>
          <w:rFonts w:ascii="Palatino Linotype" w:hAnsi="Palatino Linotype"/>
          <w:highlight w:val="yellow"/>
          <w:rPrChange w:id="314" w:author="Srishti" w:date="2025-11-02T16:13:00Z" w16du:dateUtc="2025-11-02T10:43:00Z">
            <w:rPr/>
          </w:rPrChange>
        </w:rPr>
        <w:t>that this method accelerates</w:t>
      </w:r>
      <w:r w:rsidRPr="0060045F">
        <w:rPr>
          <w:rFonts w:ascii="Palatino Linotype" w:hAnsi="Palatino Linotype"/>
          <w:highlight w:val="yellow"/>
          <w:rPrChange w:id="315" w:author="Srishti" w:date="2025-11-02T16:13:00Z" w16du:dateUtc="2025-11-02T10:43:00Z">
            <w:rPr/>
          </w:rPrChange>
        </w:rPr>
        <w:t xml:space="preserve"> convergence in neural networks by reducing oscillations around minima </w:t>
      </w:r>
      <w:sdt>
        <w:sdtPr>
          <w:rPr>
            <w:rFonts w:ascii="Palatino Linotype" w:hAnsi="Palatino Linotype"/>
            <w:highlight w:val="yellow"/>
            <w:rPrChange w:id="316" w:author="Srishti" w:date="2025-11-02T16:13:00Z" w16du:dateUtc="2025-11-02T10:43:00Z">
              <w:rPr/>
            </w:rPrChange>
          </w:rPr>
          <w:id w:val="-547066575"/>
          <w:citation/>
        </w:sdtPr>
        <w:sdtContent>
          <w:r w:rsidRPr="0060045F">
            <w:rPr>
              <w:rFonts w:ascii="Palatino Linotype" w:hAnsi="Palatino Linotype"/>
              <w:highlight w:val="yellow"/>
              <w:rPrChange w:id="317" w:author="Srishti" w:date="2025-11-02T16:13:00Z" w16du:dateUtc="2025-11-02T10:43:00Z">
                <w:rPr/>
              </w:rPrChange>
            </w:rPr>
            <w:fldChar w:fldCharType="begin"/>
          </w:r>
          <w:r w:rsidRPr="0060045F">
            <w:rPr>
              <w:rFonts w:ascii="Palatino Linotype" w:hAnsi="Palatino Linotype"/>
              <w:highlight w:val="yellow"/>
              <w:lang w:val="en-US"/>
              <w:rPrChange w:id="318" w:author="Srishti" w:date="2025-11-02T16:13:00Z" w16du:dateUtc="2025-11-02T10:43:00Z">
                <w:rPr>
                  <w:lang w:val="en-US"/>
                </w:rPr>
              </w:rPrChange>
            </w:rPr>
            <w:instrText xml:space="preserve">CITATION HoJ20 \l 1033 </w:instrText>
          </w:r>
          <w:r w:rsidRPr="0060045F">
            <w:rPr>
              <w:rFonts w:ascii="Palatino Linotype" w:hAnsi="Palatino Linotype"/>
              <w:highlight w:val="yellow"/>
              <w:rPrChange w:id="319" w:author="Srishti" w:date="2025-11-02T16:13:00Z" w16du:dateUtc="2025-11-02T10:43:00Z">
                <w:rPr/>
              </w:rPrChange>
            </w:rPr>
            <w:fldChar w:fldCharType="separate"/>
          </w:r>
          <w:r w:rsidR="00AE30CD" w:rsidRPr="0060045F">
            <w:rPr>
              <w:rFonts w:ascii="Palatino Linotype" w:hAnsi="Palatino Linotype"/>
              <w:noProof/>
              <w:highlight w:val="yellow"/>
              <w:lang w:val="en-US"/>
              <w:rPrChange w:id="320" w:author="Srishti" w:date="2025-11-02T16:13:00Z" w16du:dateUtc="2025-11-02T10:43:00Z">
                <w:rPr>
                  <w:noProof/>
                  <w:lang w:val="en-US"/>
                </w:rPr>
              </w:rPrChange>
            </w:rPr>
            <w:t>[5]</w:t>
          </w:r>
          <w:r w:rsidRPr="0060045F">
            <w:rPr>
              <w:rFonts w:ascii="Palatino Linotype" w:hAnsi="Palatino Linotype"/>
              <w:highlight w:val="yellow"/>
              <w:rPrChange w:id="321" w:author="Srishti" w:date="2025-11-02T16:13:00Z" w16du:dateUtc="2025-11-02T10:43:00Z">
                <w:rPr/>
              </w:rPrChange>
            </w:rPr>
            <w:fldChar w:fldCharType="end"/>
          </w:r>
        </w:sdtContent>
      </w:sdt>
      <w:r w:rsidRPr="0060045F">
        <w:rPr>
          <w:rFonts w:ascii="Palatino Linotype" w:hAnsi="Palatino Linotype"/>
          <w:highlight w:val="yellow"/>
          <w:rPrChange w:id="322" w:author="Srishti" w:date="2025-11-02T16:13:00Z" w16du:dateUtc="2025-11-02T10:43:00Z">
            <w:rPr/>
          </w:rPrChange>
        </w:rPr>
        <w:t xml:space="preserve">. In practice, </w:t>
      </w:r>
      <w:r w:rsidR="007D02A9" w:rsidRPr="0060045F">
        <w:rPr>
          <w:rFonts w:ascii="Palatino Linotype" w:hAnsi="Palatino Linotype"/>
          <w:highlight w:val="yellow"/>
          <w:rPrChange w:id="323" w:author="Srishti" w:date="2025-11-02T16:13:00Z" w16du:dateUtc="2025-11-02T10:43:00Z">
            <w:rPr/>
          </w:rPrChange>
        </w:rPr>
        <w:t>schedulers</w:t>
      </w:r>
      <w:r w:rsidR="00C5239B" w:rsidRPr="0060045F">
        <w:rPr>
          <w:rFonts w:ascii="Palatino Linotype" w:hAnsi="Palatino Linotype"/>
          <w:highlight w:val="yellow"/>
          <w:rPrChange w:id="324" w:author="Srishti" w:date="2025-11-02T16:13:00Z" w16du:dateUtc="2025-11-02T10:43:00Z">
            <w:rPr/>
          </w:rPrChange>
        </w:rPr>
        <w:t>, such as the cosine annealing scheduler,</w:t>
      </w:r>
      <w:r w:rsidR="007D02A9" w:rsidRPr="0060045F">
        <w:rPr>
          <w:rFonts w:ascii="Palatino Linotype" w:hAnsi="Palatino Linotype"/>
          <w:highlight w:val="yellow"/>
          <w:rPrChange w:id="325" w:author="Srishti" w:date="2025-11-02T16:13:00Z" w16du:dateUtc="2025-11-02T10:43:00Z">
            <w:rPr/>
          </w:rPrChange>
        </w:rPr>
        <w:t xml:space="preserve"> are utilized in image recognition tasks to enhance model accuracy without incurring additional</w:t>
      </w:r>
      <w:r w:rsidRPr="0060045F">
        <w:rPr>
          <w:rFonts w:ascii="Palatino Linotype" w:hAnsi="Palatino Linotype"/>
          <w:highlight w:val="yellow"/>
          <w:rPrChange w:id="326" w:author="Srishti" w:date="2025-11-02T16:13:00Z" w16du:dateUtc="2025-11-02T10:43:00Z">
            <w:rPr/>
          </w:rPrChange>
        </w:rPr>
        <w:t xml:space="preserve"> computational costs.</w:t>
      </w:r>
    </w:p>
    <w:p w14:paraId="1A5C908E" w14:textId="1CAF24EC" w:rsidR="00DD5DA8" w:rsidRPr="0060045F" w:rsidRDefault="00833A99" w:rsidP="00B82445">
      <w:pPr>
        <w:pStyle w:val="H4-Subheading"/>
        <w:rPr>
          <w:rFonts w:ascii="Palatino Linotype" w:hAnsi="Palatino Linotype"/>
          <w:highlight w:val="yellow"/>
          <w:rPrChange w:id="327" w:author="Srishti" w:date="2025-11-02T16:13:00Z" w16du:dateUtc="2025-11-02T10:43:00Z">
            <w:rPr/>
          </w:rPrChange>
        </w:rPr>
      </w:pPr>
      <w:r w:rsidRPr="0060045F">
        <w:rPr>
          <w:rFonts w:ascii="Palatino Linotype" w:hAnsi="Palatino Linotype"/>
          <w:highlight w:val="yellow"/>
          <w:rPrChange w:id="328" w:author="Srishti" w:date="2025-11-02T16:13:00Z" w16du:dateUtc="2025-11-02T10:43:00Z">
            <w:rPr/>
          </w:rPrChange>
        </w:rPr>
        <w:t>Resource Management</w:t>
      </w:r>
    </w:p>
    <w:p w14:paraId="1A437DF1" w14:textId="24A649A5" w:rsidR="00833A99" w:rsidRPr="0060045F" w:rsidRDefault="00A459FF" w:rsidP="00E051C2">
      <w:pPr>
        <w:pStyle w:val="P-Regular"/>
        <w:jc w:val="both"/>
        <w:rPr>
          <w:rFonts w:ascii="Palatino Linotype" w:hAnsi="Palatino Linotype"/>
          <w:highlight w:val="yellow"/>
          <w:lang w:val="en-US"/>
          <w:rPrChange w:id="329" w:author="Srishti" w:date="2025-11-02T16:13:00Z" w16du:dateUtc="2025-11-02T10:43:00Z">
            <w:rPr>
              <w:lang w:val="en-US"/>
            </w:rPr>
          </w:rPrChange>
        </w:rPr>
      </w:pPr>
      <w:r w:rsidRPr="0060045F">
        <w:rPr>
          <w:rFonts w:ascii="Palatino Linotype" w:hAnsi="Palatino Linotype"/>
          <w:highlight w:val="yellow"/>
          <w:lang w:val="en-US"/>
          <w:rPrChange w:id="330" w:author="Srishti" w:date="2025-11-02T16:13:00Z" w16du:dateUtc="2025-11-02T10:43:00Z">
            <w:rPr>
              <w:lang w:val="en-US"/>
            </w:rPr>
          </w:rPrChange>
        </w:rPr>
        <w:t xml:space="preserve">Effective schedulers reduce computational waste by smartly adjusting training parameters. For example, linear warm-up schedulers start with a low learning rate and gradually raise it during the initial epochs, helping models avoid unstable gradients early on. This approach decreases the need for extensive hyperparameter tuning, saving computing resources and maintaining training efficiency </w:t>
      </w:r>
      <w:r w:rsidR="00DD5DA8" w:rsidRPr="0060045F">
        <w:rPr>
          <w:rFonts w:ascii="Palatino Linotype" w:hAnsi="Palatino Linotype"/>
          <w:highlight w:val="yellow"/>
          <w:lang w:val="en-US"/>
          <w:rPrChange w:id="331" w:author="Srishti" w:date="2025-11-02T16:13:00Z" w16du:dateUtc="2025-11-02T10:43:00Z">
            <w:rPr>
              <w:lang w:val="en-US"/>
            </w:rPr>
          </w:rPrChange>
        </w:rPr>
        <w:t xml:space="preserve"> </w:t>
      </w:r>
      <w:sdt>
        <w:sdtPr>
          <w:rPr>
            <w:rFonts w:ascii="Palatino Linotype" w:hAnsi="Palatino Linotype"/>
            <w:highlight w:val="yellow"/>
            <w:lang w:val="en-US"/>
            <w:rPrChange w:id="332" w:author="Srishti" w:date="2025-11-02T16:13:00Z" w16du:dateUtc="2025-11-02T10:43:00Z">
              <w:rPr>
                <w:lang w:val="en-US"/>
              </w:rPr>
            </w:rPrChange>
          </w:rPr>
          <w:id w:val="-282573426"/>
          <w:citation/>
        </w:sdtPr>
        <w:sdtContent>
          <w:r w:rsidR="00B82445" w:rsidRPr="0060045F">
            <w:rPr>
              <w:rFonts w:ascii="Palatino Linotype" w:hAnsi="Palatino Linotype"/>
              <w:highlight w:val="yellow"/>
              <w:lang w:val="en-US"/>
              <w:rPrChange w:id="333" w:author="Srishti" w:date="2025-11-02T16:13:00Z" w16du:dateUtc="2025-11-02T10:43:00Z">
                <w:rPr>
                  <w:lang w:val="en-US"/>
                </w:rPr>
              </w:rPrChange>
            </w:rPr>
            <w:fldChar w:fldCharType="begin"/>
          </w:r>
          <w:r w:rsidR="00B82445" w:rsidRPr="0060045F">
            <w:rPr>
              <w:rFonts w:ascii="Palatino Linotype" w:hAnsi="Palatino Linotype"/>
              <w:highlight w:val="yellow"/>
              <w:lang w:val="en-US"/>
              <w:rPrChange w:id="334" w:author="Srishti" w:date="2025-11-02T16:13:00Z" w16du:dateUtc="2025-11-02T10:43:00Z">
                <w:rPr>
                  <w:lang w:val="en-US"/>
                </w:rPr>
              </w:rPrChange>
            </w:rPr>
            <w:instrText xml:space="preserve"> CITATION Goy17 \l 1033 </w:instrText>
          </w:r>
          <w:r w:rsidR="00B82445" w:rsidRPr="0060045F">
            <w:rPr>
              <w:rFonts w:ascii="Palatino Linotype" w:hAnsi="Palatino Linotype"/>
              <w:highlight w:val="yellow"/>
              <w:lang w:val="en-US"/>
              <w:rPrChange w:id="335" w:author="Srishti" w:date="2025-11-02T16:13:00Z" w16du:dateUtc="2025-11-02T10:43:00Z">
                <w:rPr>
                  <w:lang w:val="en-US"/>
                </w:rPr>
              </w:rPrChange>
            </w:rPr>
            <w:fldChar w:fldCharType="separate"/>
          </w:r>
          <w:r w:rsidR="00AE30CD" w:rsidRPr="0060045F">
            <w:rPr>
              <w:rFonts w:ascii="Palatino Linotype" w:hAnsi="Palatino Linotype"/>
              <w:noProof/>
              <w:highlight w:val="yellow"/>
              <w:lang w:val="en-US"/>
              <w:rPrChange w:id="336" w:author="Srishti" w:date="2025-11-02T16:13:00Z" w16du:dateUtc="2025-11-02T10:43:00Z">
                <w:rPr>
                  <w:noProof/>
                  <w:lang w:val="en-US"/>
                </w:rPr>
              </w:rPrChange>
            </w:rPr>
            <w:t>[6]</w:t>
          </w:r>
          <w:r w:rsidR="00B82445" w:rsidRPr="0060045F">
            <w:rPr>
              <w:rFonts w:ascii="Palatino Linotype" w:hAnsi="Palatino Linotype"/>
              <w:highlight w:val="yellow"/>
              <w:lang w:val="en-US"/>
              <w:rPrChange w:id="337" w:author="Srishti" w:date="2025-11-02T16:13:00Z" w16du:dateUtc="2025-11-02T10:43:00Z">
                <w:rPr>
                  <w:lang w:val="en-US"/>
                </w:rPr>
              </w:rPrChange>
            </w:rPr>
            <w:fldChar w:fldCharType="end"/>
          </w:r>
        </w:sdtContent>
      </w:sdt>
      <w:r w:rsidR="00DD5DA8" w:rsidRPr="0060045F">
        <w:rPr>
          <w:rFonts w:ascii="Palatino Linotype" w:hAnsi="Palatino Linotype"/>
          <w:highlight w:val="yellow"/>
          <w:lang w:val="en-US"/>
          <w:rPrChange w:id="338" w:author="Srishti" w:date="2025-11-02T16:13:00Z" w16du:dateUtc="2025-11-02T10:43:00Z">
            <w:rPr>
              <w:lang w:val="en-US"/>
            </w:rPr>
          </w:rPrChange>
        </w:rPr>
        <w:t>.</w:t>
      </w:r>
    </w:p>
    <w:p w14:paraId="74A81810" w14:textId="4E4381D3" w:rsidR="00DD5DA8" w:rsidRPr="0060045F" w:rsidRDefault="00833A99" w:rsidP="00E051C2">
      <w:pPr>
        <w:pStyle w:val="H4-Subheading"/>
        <w:jc w:val="both"/>
        <w:rPr>
          <w:rFonts w:ascii="Palatino Linotype" w:hAnsi="Palatino Linotype"/>
          <w:highlight w:val="yellow"/>
          <w:rPrChange w:id="339" w:author="Srishti" w:date="2025-11-02T16:13:00Z" w16du:dateUtc="2025-11-02T10:43:00Z">
            <w:rPr/>
          </w:rPrChange>
        </w:rPr>
      </w:pPr>
      <w:r w:rsidRPr="0060045F">
        <w:rPr>
          <w:rFonts w:ascii="Palatino Linotype" w:hAnsi="Palatino Linotype"/>
          <w:highlight w:val="yellow"/>
          <w:rPrChange w:id="340" w:author="Srishti" w:date="2025-11-02T16:13:00Z" w16du:dateUtc="2025-11-02T10:43:00Z">
            <w:rPr/>
          </w:rPrChange>
        </w:rPr>
        <w:lastRenderedPageBreak/>
        <w:t>Versatility</w:t>
      </w:r>
    </w:p>
    <w:p w14:paraId="3847604B" w14:textId="68B4E89E" w:rsidR="00DD5DA8" w:rsidRPr="0060045F" w:rsidRDefault="00DD5DA8" w:rsidP="00E051C2">
      <w:pPr>
        <w:pStyle w:val="P-Regular"/>
        <w:jc w:val="both"/>
        <w:rPr>
          <w:rFonts w:ascii="Palatino Linotype" w:hAnsi="Palatino Linotype"/>
          <w:highlight w:val="yellow"/>
          <w:lang w:val="en-US"/>
          <w:rPrChange w:id="341" w:author="Srishti" w:date="2025-11-02T16:13:00Z" w16du:dateUtc="2025-11-02T10:43:00Z">
            <w:rPr>
              <w:lang w:val="en-US"/>
            </w:rPr>
          </w:rPrChange>
        </w:rPr>
      </w:pPr>
      <w:r w:rsidRPr="0060045F">
        <w:rPr>
          <w:rFonts w:ascii="Palatino Linotype" w:hAnsi="Palatino Linotype"/>
          <w:highlight w:val="yellow"/>
          <w:lang w:val="en-US"/>
          <w:rPrChange w:id="342" w:author="Srishti" w:date="2025-11-02T16:13:00Z" w16du:dateUtc="2025-11-02T10:43:00Z">
            <w:rPr>
              <w:lang w:val="en-US"/>
            </w:rPr>
          </w:rPrChange>
        </w:rPr>
        <w:t xml:space="preserve">Schedulers offer unparalleled adaptability, making them valuable across a range of tasks and data structures. For instance, in NLP tasks like translation and summarization, schedulers can dynamically adjust learning rates for pre-trained transformer models to fine-tune them for specific datasets. The success of adaptive schedulers like AdamW in these tasks underscores their versatility in handling diverse linguistic structures and achieving high-quality outputs </w:t>
      </w:r>
      <w:sdt>
        <w:sdtPr>
          <w:rPr>
            <w:rFonts w:ascii="Palatino Linotype" w:hAnsi="Palatino Linotype"/>
            <w:highlight w:val="yellow"/>
            <w:lang w:val="en-US"/>
            <w:rPrChange w:id="343" w:author="Srishti" w:date="2025-11-02T16:13:00Z" w16du:dateUtc="2025-11-02T10:43:00Z">
              <w:rPr>
                <w:lang w:val="en-US"/>
              </w:rPr>
            </w:rPrChange>
          </w:rPr>
          <w:id w:val="-1600708175"/>
          <w:citation/>
        </w:sdtPr>
        <w:sdtContent>
          <w:r w:rsidR="00B82445" w:rsidRPr="0060045F">
            <w:rPr>
              <w:rFonts w:ascii="Palatino Linotype" w:hAnsi="Palatino Linotype"/>
              <w:highlight w:val="yellow"/>
              <w:lang w:val="en-US"/>
              <w:rPrChange w:id="344" w:author="Srishti" w:date="2025-11-02T16:13:00Z" w16du:dateUtc="2025-11-02T10:43:00Z">
                <w:rPr>
                  <w:lang w:val="en-US"/>
                </w:rPr>
              </w:rPrChange>
            </w:rPr>
            <w:fldChar w:fldCharType="begin"/>
          </w:r>
          <w:r w:rsidR="00B82445" w:rsidRPr="0060045F">
            <w:rPr>
              <w:rFonts w:ascii="Palatino Linotype" w:hAnsi="Palatino Linotype"/>
              <w:highlight w:val="yellow"/>
              <w:lang w:val="en-US"/>
              <w:rPrChange w:id="345" w:author="Srishti" w:date="2025-11-02T16:13:00Z" w16du:dateUtc="2025-11-02T10:43:00Z">
                <w:rPr>
                  <w:lang w:val="en-US"/>
                </w:rPr>
              </w:rPrChange>
            </w:rPr>
            <w:instrText xml:space="preserve"> CITATION Loshchilov2016 \l 1033 </w:instrText>
          </w:r>
          <w:r w:rsidR="00B82445" w:rsidRPr="0060045F">
            <w:rPr>
              <w:rFonts w:ascii="Palatino Linotype" w:hAnsi="Palatino Linotype"/>
              <w:highlight w:val="yellow"/>
              <w:lang w:val="en-US"/>
              <w:rPrChange w:id="346" w:author="Srishti" w:date="2025-11-02T16:13:00Z" w16du:dateUtc="2025-11-02T10:43:00Z">
                <w:rPr>
                  <w:lang w:val="en-US"/>
                </w:rPr>
              </w:rPrChange>
            </w:rPr>
            <w:fldChar w:fldCharType="separate"/>
          </w:r>
          <w:r w:rsidR="00AE30CD" w:rsidRPr="0060045F">
            <w:rPr>
              <w:rFonts w:ascii="Palatino Linotype" w:hAnsi="Palatino Linotype"/>
              <w:noProof/>
              <w:highlight w:val="yellow"/>
              <w:lang w:val="en-US"/>
              <w:rPrChange w:id="347" w:author="Srishti" w:date="2025-11-02T16:13:00Z" w16du:dateUtc="2025-11-02T10:43:00Z">
                <w:rPr>
                  <w:noProof/>
                  <w:lang w:val="en-US"/>
                </w:rPr>
              </w:rPrChange>
            </w:rPr>
            <w:t>[7]</w:t>
          </w:r>
          <w:r w:rsidR="00B82445" w:rsidRPr="0060045F">
            <w:rPr>
              <w:rFonts w:ascii="Palatino Linotype" w:hAnsi="Palatino Linotype"/>
              <w:highlight w:val="yellow"/>
              <w:lang w:val="en-US"/>
              <w:rPrChange w:id="348" w:author="Srishti" w:date="2025-11-02T16:13:00Z" w16du:dateUtc="2025-11-02T10:43:00Z">
                <w:rPr>
                  <w:lang w:val="en-US"/>
                </w:rPr>
              </w:rPrChange>
            </w:rPr>
            <w:fldChar w:fldCharType="end"/>
          </w:r>
        </w:sdtContent>
      </w:sdt>
      <w:r w:rsidRPr="0060045F">
        <w:rPr>
          <w:rFonts w:ascii="Palatino Linotype" w:hAnsi="Palatino Linotype"/>
          <w:highlight w:val="yellow"/>
          <w:lang w:val="en-US"/>
          <w:rPrChange w:id="349" w:author="Srishti" w:date="2025-11-02T16:13:00Z" w16du:dateUtc="2025-11-02T10:43:00Z">
            <w:rPr>
              <w:lang w:val="en-US"/>
            </w:rPr>
          </w:rPrChange>
        </w:rPr>
        <w:t>.</w:t>
      </w:r>
    </w:p>
    <w:p w14:paraId="7493BC7B" w14:textId="77777777" w:rsidR="00833A99" w:rsidRPr="0060045F" w:rsidRDefault="00833A99" w:rsidP="00E051C2">
      <w:pPr>
        <w:pStyle w:val="H2-Heading"/>
        <w:jc w:val="both"/>
        <w:rPr>
          <w:rFonts w:ascii="Palatino Linotype" w:hAnsi="Palatino Linotype"/>
          <w:highlight w:val="yellow"/>
          <w:rPrChange w:id="350" w:author="Srishti" w:date="2025-11-02T16:13:00Z" w16du:dateUtc="2025-11-02T10:43:00Z">
            <w:rPr/>
          </w:rPrChange>
        </w:rPr>
      </w:pPr>
      <w:r w:rsidRPr="0060045F">
        <w:rPr>
          <w:rFonts w:ascii="Palatino Linotype" w:hAnsi="Palatino Linotype"/>
          <w:highlight w:val="yellow"/>
          <w:rPrChange w:id="351" w:author="Srishti" w:date="2025-11-02T16:13:00Z" w16du:dateUtc="2025-11-02T10:43:00Z">
            <w:rPr/>
          </w:rPrChange>
        </w:rPr>
        <w:t>Overview of Scheduler Types</w:t>
      </w:r>
    </w:p>
    <w:p w14:paraId="25E3CB87" w14:textId="0AEB641F" w:rsidR="00DD5DA8" w:rsidRPr="0060045F" w:rsidRDefault="00DD5DA8" w:rsidP="00E051C2">
      <w:pPr>
        <w:jc w:val="both"/>
        <w:rPr>
          <w:rFonts w:ascii="Palatino Linotype" w:hAnsi="Palatino Linotype"/>
          <w:rPrChange w:id="352" w:author="Srishti" w:date="2025-11-02T16:13:00Z" w16du:dateUtc="2025-11-02T10:43:00Z">
            <w:rPr/>
          </w:rPrChange>
        </w:rPr>
      </w:pPr>
      <w:r w:rsidRPr="0060045F">
        <w:rPr>
          <w:rFonts w:ascii="Palatino Linotype" w:hAnsi="Palatino Linotype"/>
          <w:highlight w:val="yellow"/>
          <w:rPrChange w:id="353" w:author="Srishti" w:date="2025-11-02T16:13:00Z" w16du:dateUtc="2025-11-02T10:43:00Z">
            <w:rPr/>
          </w:rPrChange>
        </w:rPr>
        <w:t xml:space="preserve">Schedulers </w:t>
      </w:r>
      <w:r w:rsidR="00C73701" w:rsidRPr="0060045F">
        <w:rPr>
          <w:rFonts w:ascii="Palatino Linotype" w:hAnsi="Palatino Linotype"/>
          <w:highlight w:val="yellow"/>
          <w:rPrChange w:id="354" w:author="Srishti" w:date="2025-11-02T16:13:00Z" w16du:dateUtc="2025-11-02T10:43:00Z">
            <w:rPr/>
          </w:rPrChange>
        </w:rPr>
        <w:t>play a crucial role in dynamically adjusting model parameters during the training process, offering a structured approach to optimize learning and enhance</w:t>
      </w:r>
      <w:r w:rsidRPr="0060045F">
        <w:rPr>
          <w:rFonts w:ascii="Palatino Linotype" w:hAnsi="Palatino Linotype"/>
          <w:highlight w:val="yellow"/>
          <w:rPrChange w:id="355" w:author="Srishti" w:date="2025-11-02T16:13:00Z" w16du:dateUtc="2025-11-02T10:43:00Z">
            <w:rPr/>
          </w:rPrChange>
        </w:rPr>
        <w:t xml:space="preserve"> generalization. They form a critical backbone for machine learning workflows, </w:t>
      </w:r>
      <w:r w:rsidR="00C73701" w:rsidRPr="0060045F">
        <w:rPr>
          <w:rFonts w:ascii="Palatino Linotype" w:hAnsi="Palatino Linotype"/>
          <w:highlight w:val="yellow"/>
          <w:rPrChange w:id="356" w:author="Srishti" w:date="2025-11-02T16:13:00Z" w16du:dateUtc="2025-11-02T10:43:00Z">
            <w:rPr/>
          </w:rPrChange>
        </w:rPr>
        <w:t>particularly in complex tasks such as NLP and computer vision, where convergence and efficiency are crucial</w:t>
      </w:r>
      <w:r w:rsidRPr="0060045F">
        <w:rPr>
          <w:rFonts w:ascii="Palatino Linotype" w:hAnsi="Palatino Linotype"/>
          <w:highlight w:val="yellow"/>
          <w:rPrChange w:id="357" w:author="Srishti" w:date="2025-11-02T16:13:00Z" w16du:dateUtc="2025-11-02T10:43:00Z">
            <w:rPr/>
          </w:rPrChange>
        </w:rPr>
        <w:t xml:space="preserve">. By systematically managing learning rates and other optimizer parameters, schedulers enable models to adapt to training progress, ensuring faster convergence and robust performance </w:t>
      </w:r>
      <w:sdt>
        <w:sdtPr>
          <w:rPr>
            <w:rFonts w:ascii="Palatino Linotype" w:hAnsi="Palatino Linotype"/>
            <w:highlight w:val="yellow"/>
            <w:rPrChange w:id="358" w:author="Srishti" w:date="2025-11-02T16:13:00Z" w16du:dateUtc="2025-11-02T10:43:00Z">
              <w:rPr/>
            </w:rPrChange>
          </w:rPr>
          <w:id w:val="-1529936454"/>
          <w:citation/>
        </w:sdtPr>
        <w:sdtContent>
          <w:r w:rsidR="00B82445" w:rsidRPr="0060045F">
            <w:rPr>
              <w:rFonts w:ascii="Palatino Linotype" w:hAnsi="Palatino Linotype"/>
              <w:highlight w:val="yellow"/>
              <w:rPrChange w:id="359" w:author="Srishti" w:date="2025-11-02T16:13:00Z" w16du:dateUtc="2025-11-02T10:43:00Z">
                <w:rPr/>
              </w:rPrChange>
            </w:rPr>
            <w:fldChar w:fldCharType="begin"/>
          </w:r>
          <w:r w:rsidR="00B82445" w:rsidRPr="0060045F">
            <w:rPr>
              <w:rFonts w:ascii="Palatino Linotype" w:hAnsi="Palatino Linotype"/>
              <w:highlight w:val="yellow"/>
              <w:rPrChange w:id="360" w:author="Srishti" w:date="2025-11-02T16:13:00Z" w16du:dateUtc="2025-11-02T10:43:00Z">
                <w:rPr/>
              </w:rPrChange>
            </w:rPr>
            <w:instrText xml:space="preserve"> CITATION Goodfellow2016 \l 1033 </w:instrText>
          </w:r>
          <w:r w:rsidR="00B82445" w:rsidRPr="0060045F">
            <w:rPr>
              <w:rFonts w:ascii="Palatino Linotype" w:hAnsi="Palatino Linotype"/>
              <w:highlight w:val="yellow"/>
              <w:rPrChange w:id="361" w:author="Srishti" w:date="2025-11-02T16:13:00Z" w16du:dateUtc="2025-11-02T10:43:00Z">
                <w:rPr/>
              </w:rPrChange>
            </w:rPr>
            <w:fldChar w:fldCharType="separate"/>
          </w:r>
          <w:r w:rsidR="00AE30CD" w:rsidRPr="0060045F">
            <w:rPr>
              <w:rFonts w:ascii="Palatino Linotype" w:hAnsi="Palatino Linotype"/>
              <w:noProof/>
              <w:highlight w:val="yellow"/>
              <w:rPrChange w:id="362" w:author="Srishti" w:date="2025-11-02T16:13:00Z" w16du:dateUtc="2025-11-02T10:43:00Z">
                <w:rPr>
                  <w:noProof/>
                </w:rPr>
              </w:rPrChange>
            </w:rPr>
            <w:t>[1]</w:t>
          </w:r>
          <w:r w:rsidR="00B82445" w:rsidRPr="0060045F">
            <w:rPr>
              <w:rFonts w:ascii="Palatino Linotype" w:hAnsi="Palatino Linotype"/>
              <w:highlight w:val="yellow"/>
              <w:rPrChange w:id="363" w:author="Srishti" w:date="2025-11-02T16:13:00Z" w16du:dateUtc="2025-11-02T10:43:00Z">
                <w:rPr/>
              </w:rPrChange>
            </w:rPr>
            <w:fldChar w:fldCharType="end"/>
          </w:r>
        </w:sdtContent>
      </w:sdt>
      <w:r w:rsidRPr="0060045F">
        <w:rPr>
          <w:rFonts w:ascii="Palatino Linotype" w:hAnsi="Palatino Linotype"/>
          <w:highlight w:val="yellow"/>
          <w:rPrChange w:id="364" w:author="Srishti" w:date="2025-11-02T16:13:00Z" w16du:dateUtc="2025-11-02T10:43:00Z">
            <w:rPr/>
          </w:rPrChange>
        </w:rPr>
        <w:t xml:space="preserve">; </w:t>
      </w:r>
      <w:sdt>
        <w:sdtPr>
          <w:rPr>
            <w:rFonts w:ascii="Palatino Linotype" w:hAnsi="Palatino Linotype"/>
            <w:highlight w:val="yellow"/>
            <w:rPrChange w:id="365" w:author="Srishti" w:date="2025-11-02T16:13:00Z" w16du:dateUtc="2025-11-02T10:43:00Z">
              <w:rPr/>
            </w:rPrChange>
          </w:rPr>
          <w:id w:val="60300585"/>
          <w:citation/>
        </w:sdtPr>
        <w:sdtContent>
          <w:r w:rsidR="00B82445" w:rsidRPr="0060045F">
            <w:rPr>
              <w:rFonts w:ascii="Palatino Linotype" w:hAnsi="Palatino Linotype"/>
              <w:highlight w:val="yellow"/>
              <w:rPrChange w:id="366" w:author="Srishti" w:date="2025-11-02T16:13:00Z" w16du:dateUtc="2025-11-02T10:43:00Z">
                <w:rPr/>
              </w:rPrChange>
            </w:rPr>
            <w:fldChar w:fldCharType="begin"/>
          </w:r>
          <w:r w:rsidR="00B82445" w:rsidRPr="0060045F">
            <w:rPr>
              <w:rFonts w:ascii="Palatino Linotype" w:hAnsi="Palatino Linotype"/>
              <w:highlight w:val="yellow"/>
              <w:rPrChange w:id="367" w:author="Srishti" w:date="2025-11-02T16:13:00Z" w16du:dateUtc="2025-11-02T10:43:00Z">
                <w:rPr/>
              </w:rPrChange>
            </w:rPr>
            <w:instrText xml:space="preserve">CITATION Ben12 \l 1033 </w:instrText>
          </w:r>
          <w:r w:rsidR="00B82445" w:rsidRPr="0060045F">
            <w:rPr>
              <w:rFonts w:ascii="Palatino Linotype" w:hAnsi="Palatino Linotype"/>
              <w:highlight w:val="yellow"/>
              <w:rPrChange w:id="368" w:author="Srishti" w:date="2025-11-02T16:13:00Z" w16du:dateUtc="2025-11-02T10:43:00Z">
                <w:rPr/>
              </w:rPrChange>
            </w:rPr>
            <w:fldChar w:fldCharType="separate"/>
          </w:r>
          <w:r w:rsidR="00AE30CD" w:rsidRPr="0060045F">
            <w:rPr>
              <w:rFonts w:ascii="Palatino Linotype" w:hAnsi="Palatino Linotype"/>
              <w:noProof/>
              <w:highlight w:val="yellow"/>
              <w:rPrChange w:id="369" w:author="Srishti" w:date="2025-11-02T16:13:00Z" w16du:dateUtc="2025-11-02T10:43:00Z">
                <w:rPr>
                  <w:noProof/>
                </w:rPr>
              </w:rPrChange>
            </w:rPr>
            <w:t>[3]</w:t>
          </w:r>
          <w:r w:rsidR="00B82445" w:rsidRPr="0060045F">
            <w:rPr>
              <w:rFonts w:ascii="Palatino Linotype" w:hAnsi="Palatino Linotype"/>
              <w:highlight w:val="yellow"/>
              <w:rPrChange w:id="370" w:author="Srishti" w:date="2025-11-02T16:13:00Z" w16du:dateUtc="2025-11-02T10:43:00Z">
                <w:rPr/>
              </w:rPrChange>
            </w:rPr>
            <w:fldChar w:fldCharType="end"/>
          </w:r>
        </w:sdtContent>
      </w:sdt>
      <w:r w:rsidR="00E70C61" w:rsidRPr="0060045F">
        <w:rPr>
          <w:rFonts w:ascii="Palatino Linotype" w:hAnsi="Palatino Linotype"/>
          <w:highlight w:val="yellow"/>
          <w:rPrChange w:id="371" w:author="Srishti" w:date="2025-11-02T16:13:00Z" w16du:dateUtc="2025-11-02T10:43:00Z">
            <w:rPr/>
          </w:rPrChange>
        </w:rPr>
        <w:t>;</w:t>
      </w:r>
      <w:sdt>
        <w:sdtPr>
          <w:rPr>
            <w:rFonts w:ascii="Palatino Linotype" w:hAnsi="Palatino Linotype"/>
            <w:highlight w:val="yellow"/>
            <w:rPrChange w:id="372" w:author="Srishti" w:date="2025-11-02T16:13:00Z" w16du:dateUtc="2025-11-02T10:43:00Z">
              <w:rPr/>
            </w:rPrChange>
          </w:rPr>
          <w:id w:val="-463667712"/>
          <w:citation/>
        </w:sdtPr>
        <w:sdtContent>
          <w:r w:rsidR="00B82445" w:rsidRPr="0060045F">
            <w:rPr>
              <w:rFonts w:ascii="Palatino Linotype" w:hAnsi="Palatino Linotype"/>
              <w:highlight w:val="yellow"/>
              <w:rPrChange w:id="373" w:author="Srishti" w:date="2025-11-02T16:13:00Z" w16du:dateUtc="2025-11-02T10:43:00Z">
                <w:rPr/>
              </w:rPrChange>
            </w:rPr>
            <w:fldChar w:fldCharType="begin"/>
          </w:r>
          <w:r w:rsidR="00B82445" w:rsidRPr="0060045F">
            <w:rPr>
              <w:rFonts w:ascii="Palatino Linotype" w:hAnsi="Palatino Linotype"/>
              <w:highlight w:val="yellow"/>
              <w:rPrChange w:id="374" w:author="Srishti" w:date="2025-11-02T16:13:00Z" w16du:dateUtc="2025-11-02T10:43:00Z">
                <w:rPr/>
              </w:rPrChange>
            </w:rPr>
            <w:instrText xml:space="preserve"> CITATION Goy17 \l 1033 </w:instrText>
          </w:r>
          <w:r w:rsidR="00B82445" w:rsidRPr="0060045F">
            <w:rPr>
              <w:rFonts w:ascii="Palatino Linotype" w:hAnsi="Palatino Linotype"/>
              <w:highlight w:val="yellow"/>
              <w:rPrChange w:id="375" w:author="Srishti" w:date="2025-11-02T16:13:00Z" w16du:dateUtc="2025-11-02T10:43:00Z">
                <w:rPr/>
              </w:rPrChange>
            </w:rPr>
            <w:fldChar w:fldCharType="separate"/>
          </w:r>
          <w:r w:rsidR="00AE30CD" w:rsidRPr="0060045F">
            <w:rPr>
              <w:rFonts w:ascii="Palatino Linotype" w:hAnsi="Palatino Linotype"/>
              <w:noProof/>
              <w:highlight w:val="yellow"/>
              <w:rPrChange w:id="376" w:author="Srishti" w:date="2025-11-02T16:13:00Z" w16du:dateUtc="2025-11-02T10:43:00Z">
                <w:rPr>
                  <w:noProof/>
                </w:rPr>
              </w:rPrChange>
            </w:rPr>
            <w:t xml:space="preserve"> [6]</w:t>
          </w:r>
          <w:r w:rsidR="00B82445" w:rsidRPr="0060045F">
            <w:rPr>
              <w:rFonts w:ascii="Palatino Linotype" w:hAnsi="Palatino Linotype"/>
              <w:highlight w:val="yellow"/>
              <w:rPrChange w:id="377" w:author="Srishti" w:date="2025-11-02T16:13:00Z" w16du:dateUtc="2025-11-02T10:43:00Z">
                <w:rPr/>
              </w:rPrChange>
            </w:rPr>
            <w:fldChar w:fldCharType="end"/>
          </w:r>
        </w:sdtContent>
      </w:sdt>
      <w:r w:rsidRPr="0060045F">
        <w:rPr>
          <w:rFonts w:ascii="Palatino Linotype" w:hAnsi="Palatino Linotype"/>
          <w:highlight w:val="yellow"/>
          <w:rPrChange w:id="378" w:author="Srishti" w:date="2025-11-02T16:13:00Z" w16du:dateUtc="2025-11-02T10:43:00Z">
            <w:rPr/>
          </w:rPrChange>
        </w:rPr>
        <w:t>.</w:t>
      </w:r>
    </w:p>
    <w:p w14:paraId="4AE8C04C" w14:textId="125EA41C" w:rsidR="00DD5DA8" w:rsidRPr="0060045F" w:rsidRDefault="00833A99" w:rsidP="00E051C2">
      <w:pPr>
        <w:pStyle w:val="H3-Subheading"/>
        <w:jc w:val="both"/>
        <w:rPr>
          <w:rFonts w:ascii="Palatino Linotype" w:hAnsi="Palatino Linotype"/>
          <w:highlight w:val="yellow"/>
          <w:rPrChange w:id="379" w:author="Srishti" w:date="2025-11-02T16:15:00Z" w16du:dateUtc="2025-11-02T10:45:00Z">
            <w:rPr/>
          </w:rPrChange>
        </w:rPr>
      </w:pPr>
      <w:r w:rsidRPr="0060045F">
        <w:rPr>
          <w:rFonts w:ascii="Palatino Linotype" w:hAnsi="Palatino Linotype"/>
          <w:highlight w:val="yellow"/>
          <w:rPrChange w:id="380" w:author="Srishti" w:date="2025-11-02T16:15:00Z" w16du:dateUtc="2025-11-02T10:45:00Z">
            <w:rPr/>
          </w:rPrChange>
        </w:rPr>
        <w:t>Learning Rate Schedulers</w:t>
      </w:r>
    </w:p>
    <w:p w14:paraId="64A36D8B" w14:textId="7DD270AD" w:rsidR="00DD5DA8" w:rsidRPr="0060045F" w:rsidRDefault="00DD5DA8" w:rsidP="00E051C2">
      <w:pPr>
        <w:pStyle w:val="P-Regular"/>
        <w:jc w:val="both"/>
        <w:rPr>
          <w:rFonts w:ascii="Palatino Linotype" w:hAnsi="Palatino Linotype"/>
          <w:highlight w:val="yellow"/>
          <w:rPrChange w:id="381" w:author="Srishti" w:date="2025-11-02T16:15:00Z" w16du:dateUtc="2025-11-02T10:45:00Z">
            <w:rPr/>
          </w:rPrChange>
        </w:rPr>
      </w:pPr>
      <w:r w:rsidRPr="0060045F">
        <w:rPr>
          <w:rFonts w:ascii="Palatino Linotype" w:hAnsi="Palatino Linotype"/>
          <w:highlight w:val="yellow"/>
          <w:rPrChange w:id="382" w:author="Srishti" w:date="2025-11-02T16:15:00Z" w16du:dateUtc="2025-11-02T10:45:00Z">
            <w:rPr/>
          </w:rPrChange>
        </w:rPr>
        <w:t xml:space="preserve">Learning rate schedulers are a foundational element in training deep learning models, systematically adjusting the learning rate throughout the training process to achieve </w:t>
      </w:r>
      <w:r w:rsidR="00C73701" w:rsidRPr="0060045F">
        <w:rPr>
          <w:rFonts w:ascii="Palatino Linotype" w:hAnsi="Palatino Linotype"/>
          <w:highlight w:val="yellow"/>
          <w:rPrChange w:id="383" w:author="Srishti" w:date="2025-11-02T16:15:00Z" w16du:dateUtc="2025-11-02T10:45:00Z">
            <w:rPr/>
          </w:rPrChange>
        </w:rPr>
        <w:t xml:space="preserve">the </w:t>
      </w:r>
      <w:r w:rsidR="00D003BE" w:rsidRPr="0060045F">
        <w:rPr>
          <w:rFonts w:ascii="Palatino Linotype" w:hAnsi="Palatino Linotype"/>
          <w:highlight w:val="yellow"/>
          <w:rPrChange w:id="384" w:author="Srishti" w:date="2025-11-02T16:15:00Z" w16du:dateUtc="2025-11-02T10:45:00Z">
            <w:rPr/>
          </w:rPrChange>
        </w:rPr>
        <w:t>best</w:t>
      </w:r>
      <w:r w:rsidRPr="0060045F">
        <w:rPr>
          <w:rFonts w:ascii="Palatino Linotype" w:hAnsi="Palatino Linotype"/>
          <w:highlight w:val="yellow"/>
          <w:rPrChange w:id="385" w:author="Srishti" w:date="2025-11-02T16:15:00Z" w16du:dateUtc="2025-11-02T10:45:00Z">
            <w:rPr/>
          </w:rPrChange>
        </w:rPr>
        <w:t xml:space="preserve"> weight updates.</w:t>
      </w:r>
    </w:p>
    <w:p w14:paraId="6CAE4A54" w14:textId="675F010A" w:rsidR="00DD5DA8" w:rsidRPr="0060045F" w:rsidRDefault="00A459FF" w:rsidP="00E051C2">
      <w:pPr>
        <w:pStyle w:val="P-Regular"/>
        <w:jc w:val="both"/>
        <w:rPr>
          <w:rFonts w:ascii="Palatino Linotype" w:hAnsi="Palatino Linotype"/>
          <w:highlight w:val="yellow"/>
          <w:rPrChange w:id="386" w:author="Srishti" w:date="2025-11-02T16:15:00Z" w16du:dateUtc="2025-11-02T10:45:00Z">
            <w:rPr/>
          </w:rPrChange>
        </w:rPr>
      </w:pPr>
      <w:r w:rsidRPr="0060045F">
        <w:rPr>
          <w:rFonts w:ascii="Palatino Linotype" w:hAnsi="Palatino Linotype"/>
          <w:highlight w:val="yellow"/>
          <w:rPrChange w:id="387" w:author="Srishti" w:date="2025-11-02T16:15:00Z" w16du:dateUtc="2025-11-02T10:45:00Z">
            <w:rPr/>
          </w:rPrChange>
        </w:rPr>
        <w:t xml:space="preserve">Learning rate schedulers operate on the idea that different phases of training require varying levels of sensitivity when adjusting weights. In the early stages, higher learning rates promote faster convergence by enabling the model to explore a </w:t>
      </w:r>
      <w:r w:rsidR="0030124F" w:rsidRPr="0060045F">
        <w:rPr>
          <w:rFonts w:ascii="Palatino Linotype" w:hAnsi="Palatino Linotype"/>
          <w:highlight w:val="yellow"/>
          <w:rPrChange w:id="388" w:author="Srishti" w:date="2025-11-02T16:15:00Z" w16du:dateUtc="2025-11-02T10:45:00Z">
            <w:rPr/>
          </w:rPrChange>
        </w:rPr>
        <w:t>broader</w:t>
      </w:r>
      <w:r w:rsidRPr="0060045F">
        <w:rPr>
          <w:rFonts w:ascii="Palatino Linotype" w:hAnsi="Palatino Linotype"/>
          <w:highlight w:val="yellow"/>
          <w:rPrChange w:id="389" w:author="Srishti" w:date="2025-11-02T16:15:00Z" w16du:dateUtc="2025-11-02T10:45:00Z">
            <w:rPr/>
          </w:rPrChange>
        </w:rPr>
        <w:t xml:space="preserve"> range of parameters. As training continues, decreasing the learning rate </w:t>
      </w:r>
      <w:r w:rsidR="0030124F" w:rsidRPr="0060045F">
        <w:rPr>
          <w:rFonts w:ascii="Palatino Linotype" w:hAnsi="Palatino Linotype"/>
          <w:highlight w:val="yellow"/>
          <w:rPrChange w:id="390" w:author="Srishti" w:date="2025-11-02T16:15:00Z" w16du:dateUtc="2025-11-02T10:45:00Z">
            <w:rPr/>
          </w:rPrChange>
        </w:rPr>
        <w:t xml:space="preserve">enables more precise updates, allowing the model to </w:t>
      </w:r>
      <w:r w:rsidRPr="0060045F">
        <w:rPr>
          <w:rFonts w:ascii="Palatino Linotype" w:hAnsi="Palatino Linotype"/>
          <w:highlight w:val="yellow"/>
          <w:rPrChange w:id="391" w:author="Srishti" w:date="2025-11-02T16:15:00Z" w16du:dateUtc="2025-11-02T10:45:00Z">
            <w:rPr/>
          </w:rPrChange>
        </w:rPr>
        <w:t>settle into local minima or saddle points</w:t>
      </w:r>
      <w:r w:rsidR="00DD5DA8" w:rsidRPr="0060045F">
        <w:rPr>
          <w:rFonts w:ascii="Palatino Linotype" w:hAnsi="Palatino Linotype"/>
          <w:highlight w:val="yellow"/>
          <w:rPrChange w:id="392" w:author="Srishti" w:date="2025-11-02T16:15:00Z" w16du:dateUtc="2025-11-02T10:45:00Z">
            <w:rPr/>
          </w:rPrChange>
        </w:rPr>
        <w:t xml:space="preserve"> </w:t>
      </w:r>
      <w:sdt>
        <w:sdtPr>
          <w:rPr>
            <w:rFonts w:ascii="Palatino Linotype" w:hAnsi="Palatino Linotype"/>
            <w:highlight w:val="yellow"/>
            <w:rPrChange w:id="393" w:author="Srishti" w:date="2025-11-02T16:15:00Z" w16du:dateUtc="2025-11-02T10:45:00Z">
              <w:rPr/>
            </w:rPrChange>
          </w:rPr>
          <w:id w:val="-1901823488"/>
          <w:citation/>
        </w:sdtPr>
        <w:sdtContent>
          <w:r w:rsidR="00B82445" w:rsidRPr="0060045F">
            <w:rPr>
              <w:rFonts w:ascii="Palatino Linotype" w:hAnsi="Palatino Linotype"/>
              <w:highlight w:val="yellow"/>
              <w:rPrChange w:id="394" w:author="Srishti" w:date="2025-11-02T16:15:00Z" w16du:dateUtc="2025-11-02T10:45:00Z">
                <w:rPr/>
              </w:rPrChange>
            </w:rPr>
            <w:fldChar w:fldCharType="begin"/>
          </w:r>
          <w:r w:rsidR="00B82445" w:rsidRPr="0060045F">
            <w:rPr>
              <w:rFonts w:ascii="Palatino Linotype" w:hAnsi="Palatino Linotype"/>
              <w:highlight w:val="yellow"/>
              <w:lang w:val="en-US"/>
              <w:rPrChange w:id="395" w:author="Srishti" w:date="2025-11-02T16:15:00Z" w16du:dateUtc="2025-11-02T10:45:00Z">
                <w:rPr>
                  <w:lang w:val="en-US"/>
                </w:rPr>
              </w:rPrChange>
            </w:rPr>
            <w:instrText xml:space="preserve"> CITATION Smith2017 \l 1033 </w:instrText>
          </w:r>
          <w:r w:rsidR="00B82445" w:rsidRPr="0060045F">
            <w:rPr>
              <w:rFonts w:ascii="Palatino Linotype" w:hAnsi="Palatino Linotype"/>
              <w:highlight w:val="yellow"/>
              <w:rPrChange w:id="396" w:author="Srishti" w:date="2025-11-02T16:15:00Z" w16du:dateUtc="2025-11-02T10:45:00Z">
                <w:rPr/>
              </w:rPrChange>
            </w:rPr>
            <w:fldChar w:fldCharType="separate"/>
          </w:r>
          <w:r w:rsidR="00AE30CD" w:rsidRPr="0060045F">
            <w:rPr>
              <w:rFonts w:ascii="Palatino Linotype" w:hAnsi="Palatino Linotype"/>
              <w:noProof/>
              <w:highlight w:val="yellow"/>
              <w:lang w:val="en-US"/>
              <w:rPrChange w:id="397" w:author="Srishti" w:date="2025-11-02T16:15:00Z" w16du:dateUtc="2025-11-02T10:45:00Z">
                <w:rPr>
                  <w:noProof/>
                  <w:lang w:val="en-US"/>
                </w:rPr>
              </w:rPrChange>
            </w:rPr>
            <w:t>[4]</w:t>
          </w:r>
          <w:r w:rsidR="00B82445" w:rsidRPr="0060045F">
            <w:rPr>
              <w:rFonts w:ascii="Palatino Linotype" w:hAnsi="Palatino Linotype"/>
              <w:highlight w:val="yellow"/>
              <w:rPrChange w:id="398" w:author="Srishti" w:date="2025-11-02T16:15:00Z" w16du:dateUtc="2025-11-02T10:45:00Z">
                <w:rPr/>
              </w:rPrChange>
            </w:rPr>
            <w:fldChar w:fldCharType="end"/>
          </w:r>
        </w:sdtContent>
      </w:sdt>
      <w:r w:rsidR="00DD5DA8" w:rsidRPr="0060045F">
        <w:rPr>
          <w:rFonts w:ascii="Palatino Linotype" w:hAnsi="Palatino Linotype"/>
          <w:highlight w:val="yellow"/>
          <w:rPrChange w:id="399" w:author="Srishti" w:date="2025-11-02T16:15:00Z" w16du:dateUtc="2025-11-02T10:45:00Z">
            <w:rPr/>
          </w:rPrChange>
        </w:rPr>
        <w:t>.</w:t>
      </w:r>
    </w:p>
    <w:p w14:paraId="3A34A8EF" w14:textId="56CEF6F2" w:rsidR="00DD5DA8" w:rsidRPr="0060045F" w:rsidRDefault="00DD5DA8" w:rsidP="00E051C2">
      <w:pPr>
        <w:pStyle w:val="P-Regular"/>
        <w:jc w:val="both"/>
        <w:rPr>
          <w:rFonts w:ascii="Palatino Linotype" w:hAnsi="Palatino Linotype"/>
          <w:highlight w:val="yellow"/>
          <w:lang w:val="en-US"/>
          <w:rPrChange w:id="400" w:author="Srishti" w:date="2025-11-02T16:15:00Z" w16du:dateUtc="2025-11-02T10:45:00Z">
            <w:rPr>
              <w:lang w:val="en-US"/>
            </w:rPr>
          </w:rPrChange>
        </w:rPr>
      </w:pPr>
      <w:r w:rsidRPr="0060045F">
        <w:rPr>
          <w:rFonts w:ascii="Palatino Linotype" w:hAnsi="Palatino Linotype"/>
          <w:highlight w:val="yellow"/>
          <w:lang w:val="en-US"/>
          <w:rPrChange w:id="401" w:author="Srishti" w:date="2025-11-02T16:15:00Z" w16du:dateUtc="2025-11-02T10:45:00Z">
            <w:rPr>
              <w:lang w:val="en-US"/>
            </w:rPr>
          </w:rPrChange>
        </w:rPr>
        <w:t xml:space="preserve">For example, </w:t>
      </w:r>
      <w:r w:rsidRPr="0060045F">
        <w:rPr>
          <w:rStyle w:val="P-Bold"/>
          <w:rFonts w:ascii="Palatino Linotype" w:hAnsi="Palatino Linotype"/>
          <w:highlight w:val="yellow"/>
          <w:lang w:val="en-US"/>
          <w:rPrChange w:id="402" w:author="Srishti" w:date="2025-11-02T16:15:00Z" w16du:dateUtc="2025-11-02T10:45:00Z">
            <w:rPr>
              <w:rStyle w:val="P-Bold"/>
              <w:lang w:val="en-US"/>
            </w:rPr>
          </w:rPrChange>
        </w:rPr>
        <w:t>exponential decay schedulers</w:t>
      </w:r>
      <w:r w:rsidRPr="0060045F">
        <w:rPr>
          <w:rFonts w:ascii="Palatino Linotype" w:hAnsi="Palatino Linotype"/>
          <w:highlight w:val="yellow"/>
          <w:lang w:val="en-US"/>
          <w:rPrChange w:id="403" w:author="Srishti" w:date="2025-11-02T16:15:00Z" w16du:dateUtc="2025-11-02T10:45:00Z">
            <w:rPr>
              <w:lang w:val="en-US"/>
            </w:rPr>
          </w:rPrChange>
        </w:rPr>
        <w:t xml:space="preserve"> reduce the learning rate exponentially with each epoch, helping models gradually refine weight updates. This approach has been widely adopted in tasks like image classification, where models like ResNet achieve </w:t>
      </w:r>
      <w:r w:rsidR="00D003BE" w:rsidRPr="0060045F">
        <w:rPr>
          <w:rFonts w:ascii="Palatino Linotype" w:hAnsi="Palatino Linotype"/>
          <w:highlight w:val="yellow"/>
          <w:lang w:val="en-US"/>
          <w:rPrChange w:id="404" w:author="Srishti" w:date="2025-11-02T16:15:00Z" w16du:dateUtc="2025-11-02T10:45:00Z">
            <w:rPr>
              <w:lang w:val="en-US"/>
            </w:rPr>
          </w:rPrChange>
        </w:rPr>
        <w:t>ultramodern</w:t>
      </w:r>
      <w:r w:rsidRPr="0060045F">
        <w:rPr>
          <w:rFonts w:ascii="Palatino Linotype" w:hAnsi="Palatino Linotype"/>
          <w:highlight w:val="yellow"/>
          <w:lang w:val="en-US"/>
          <w:rPrChange w:id="405" w:author="Srishti" w:date="2025-11-02T16:15:00Z" w16du:dateUtc="2025-11-02T10:45:00Z">
            <w:rPr>
              <w:lang w:val="en-US"/>
            </w:rPr>
          </w:rPrChange>
        </w:rPr>
        <w:t xml:space="preserve"> performance by </w:t>
      </w:r>
      <w:r w:rsidR="00D003BE" w:rsidRPr="0060045F">
        <w:rPr>
          <w:rFonts w:ascii="Palatino Linotype" w:hAnsi="Palatino Linotype"/>
          <w:highlight w:val="yellow"/>
          <w:lang w:val="en-US"/>
          <w:rPrChange w:id="406" w:author="Srishti" w:date="2025-11-02T16:15:00Z" w16du:dateUtc="2025-11-02T10:45:00Z">
            <w:rPr>
              <w:lang w:val="en-US"/>
            </w:rPr>
          </w:rPrChange>
        </w:rPr>
        <w:t>using</w:t>
      </w:r>
      <w:r w:rsidRPr="0060045F">
        <w:rPr>
          <w:rFonts w:ascii="Palatino Linotype" w:hAnsi="Palatino Linotype"/>
          <w:highlight w:val="yellow"/>
          <w:lang w:val="en-US"/>
          <w:rPrChange w:id="407" w:author="Srishti" w:date="2025-11-02T16:15:00Z" w16du:dateUtc="2025-11-02T10:45:00Z">
            <w:rPr>
              <w:lang w:val="en-US"/>
            </w:rPr>
          </w:rPrChange>
        </w:rPr>
        <w:t xml:space="preserve"> decaying learning rates </w:t>
      </w:r>
      <w:sdt>
        <w:sdtPr>
          <w:rPr>
            <w:rFonts w:ascii="Palatino Linotype" w:hAnsi="Palatino Linotype"/>
            <w:highlight w:val="yellow"/>
            <w:lang w:val="en-US"/>
            <w:rPrChange w:id="408" w:author="Srishti" w:date="2025-11-02T16:15:00Z" w16du:dateUtc="2025-11-02T10:45:00Z">
              <w:rPr>
                <w:lang w:val="en-US"/>
              </w:rPr>
            </w:rPrChange>
          </w:rPr>
          <w:id w:val="-1909221508"/>
          <w:citation/>
        </w:sdtPr>
        <w:sdtContent>
          <w:r w:rsidR="00B82445" w:rsidRPr="0060045F">
            <w:rPr>
              <w:rFonts w:ascii="Palatino Linotype" w:hAnsi="Palatino Linotype"/>
              <w:highlight w:val="yellow"/>
              <w:lang w:val="en-US"/>
              <w:rPrChange w:id="409" w:author="Srishti" w:date="2025-11-02T16:15:00Z" w16du:dateUtc="2025-11-02T10:45:00Z">
                <w:rPr>
                  <w:lang w:val="en-US"/>
                </w:rPr>
              </w:rPrChange>
            </w:rPr>
            <w:fldChar w:fldCharType="begin"/>
          </w:r>
          <w:r w:rsidR="00B82445" w:rsidRPr="0060045F">
            <w:rPr>
              <w:rFonts w:ascii="Palatino Linotype" w:hAnsi="Palatino Linotype"/>
              <w:highlight w:val="yellow"/>
              <w:lang w:val="en-US"/>
              <w:rPrChange w:id="410" w:author="Srishti" w:date="2025-11-02T16:15:00Z" w16du:dateUtc="2025-11-02T10:45:00Z">
                <w:rPr>
                  <w:lang w:val="en-US"/>
                </w:rPr>
              </w:rPrChange>
            </w:rPr>
            <w:instrText xml:space="preserve"> CITATION HoJ20 \l 1033 </w:instrText>
          </w:r>
          <w:r w:rsidR="00B82445" w:rsidRPr="0060045F">
            <w:rPr>
              <w:rFonts w:ascii="Palatino Linotype" w:hAnsi="Palatino Linotype"/>
              <w:highlight w:val="yellow"/>
              <w:lang w:val="en-US"/>
              <w:rPrChange w:id="411" w:author="Srishti" w:date="2025-11-02T16:15:00Z" w16du:dateUtc="2025-11-02T10:45:00Z">
                <w:rPr>
                  <w:lang w:val="en-US"/>
                </w:rPr>
              </w:rPrChange>
            </w:rPr>
            <w:fldChar w:fldCharType="separate"/>
          </w:r>
          <w:r w:rsidR="00AE30CD" w:rsidRPr="0060045F">
            <w:rPr>
              <w:rFonts w:ascii="Palatino Linotype" w:hAnsi="Palatino Linotype"/>
              <w:noProof/>
              <w:highlight w:val="yellow"/>
              <w:lang w:val="en-US"/>
              <w:rPrChange w:id="412" w:author="Srishti" w:date="2025-11-02T16:15:00Z" w16du:dateUtc="2025-11-02T10:45:00Z">
                <w:rPr>
                  <w:noProof/>
                  <w:lang w:val="en-US"/>
                </w:rPr>
              </w:rPrChange>
            </w:rPr>
            <w:t>[5]</w:t>
          </w:r>
          <w:r w:rsidR="00B82445" w:rsidRPr="0060045F">
            <w:rPr>
              <w:rFonts w:ascii="Palatino Linotype" w:hAnsi="Palatino Linotype"/>
              <w:highlight w:val="yellow"/>
              <w:lang w:val="en-US"/>
              <w:rPrChange w:id="413" w:author="Srishti" w:date="2025-11-02T16:15:00Z" w16du:dateUtc="2025-11-02T10:45:00Z">
                <w:rPr>
                  <w:lang w:val="en-US"/>
                </w:rPr>
              </w:rPrChange>
            </w:rPr>
            <w:fldChar w:fldCharType="end"/>
          </w:r>
        </w:sdtContent>
      </w:sdt>
      <w:r w:rsidRPr="0060045F">
        <w:rPr>
          <w:rFonts w:ascii="Palatino Linotype" w:hAnsi="Palatino Linotype"/>
          <w:highlight w:val="yellow"/>
          <w:lang w:val="en-US"/>
          <w:rPrChange w:id="414" w:author="Srishti" w:date="2025-11-02T16:15:00Z" w16du:dateUtc="2025-11-02T10:45:00Z">
            <w:rPr>
              <w:lang w:val="en-US"/>
            </w:rPr>
          </w:rPrChange>
        </w:rPr>
        <w:t xml:space="preserve">. In NLP, </w:t>
      </w:r>
      <w:r w:rsidRPr="0060045F">
        <w:rPr>
          <w:rStyle w:val="P-Bold"/>
          <w:rFonts w:ascii="Palatino Linotype" w:hAnsi="Palatino Linotype"/>
          <w:highlight w:val="yellow"/>
          <w:lang w:val="en-US"/>
          <w:rPrChange w:id="415" w:author="Srishti" w:date="2025-11-02T16:15:00Z" w16du:dateUtc="2025-11-02T10:45:00Z">
            <w:rPr>
              <w:rStyle w:val="P-Bold"/>
              <w:lang w:val="en-US"/>
            </w:rPr>
          </w:rPrChange>
        </w:rPr>
        <w:t>cyclical learning rate schedulers</w:t>
      </w:r>
      <w:r w:rsidRPr="0060045F">
        <w:rPr>
          <w:rFonts w:ascii="Palatino Linotype" w:hAnsi="Palatino Linotype"/>
          <w:highlight w:val="yellow"/>
          <w:lang w:val="en-US"/>
          <w:rPrChange w:id="416" w:author="Srishti" w:date="2025-11-02T16:15:00Z" w16du:dateUtc="2025-11-02T10:45:00Z">
            <w:rPr>
              <w:lang w:val="en-US"/>
            </w:rPr>
          </w:rPrChange>
        </w:rPr>
        <w:t xml:space="preserve"> oscillate the learning rate within a defined range to </w:t>
      </w:r>
      <w:r w:rsidR="00D003BE" w:rsidRPr="0060045F">
        <w:rPr>
          <w:rFonts w:ascii="Palatino Linotype" w:hAnsi="Palatino Linotype"/>
          <w:highlight w:val="yellow"/>
          <w:lang w:val="en-US"/>
          <w:rPrChange w:id="417" w:author="Srishti" w:date="2025-11-02T16:15:00Z" w16du:dateUtc="2025-11-02T10:45:00Z">
            <w:rPr>
              <w:lang w:val="en-US"/>
            </w:rPr>
          </w:rPrChange>
        </w:rPr>
        <w:t>keep</w:t>
      </w:r>
      <w:r w:rsidRPr="0060045F">
        <w:rPr>
          <w:rFonts w:ascii="Palatino Linotype" w:hAnsi="Palatino Linotype"/>
          <w:highlight w:val="yellow"/>
          <w:lang w:val="en-US"/>
          <w:rPrChange w:id="418" w:author="Srishti" w:date="2025-11-02T16:15:00Z" w16du:dateUtc="2025-11-02T10:45:00Z">
            <w:rPr>
              <w:lang w:val="en-US"/>
            </w:rPr>
          </w:rPrChange>
        </w:rPr>
        <w:t xml:space="preserve"> momentum and escape suboptimal </w:t>
      </w:r>
      <w:r w:rsidR="0030124F" w:rsidRPr="0060045F">
        <w:rPr>
          <w:rFonts w:ascii="Palatino Linotype" w:hAnsi="Palatino Linotype"/>
          <w:highlight w:val="yellow"/>
          <w:lang w:val="en-US"/>
          <w:rPrChange w:id="419" w:author="Srishti" w:date="2025-11-02T16:15:00Z" w16du:dateUtc="2025-11-02T10:45:00Z">
            <w:rPr>
              <w:lang w:val="en-US"/>
            </w:rPr>
          </w:rPrChange>
        </w:rPr>
        <w:t>minima</w:t>
      </w:r>
      <w:r w:rsidRPr="0060045F">
        <w:rPr>
          <w:rFonts w:ascii="Palatino Linotype" w:hAnsi="Palatino Linotype"/>
          <w:highlight w:val="yellow"/>
          <w:lang w:val="en-US"/>
          <w:rPrChange w:id="420" w:author="Srishti" w:date="2025-11-02T16:15:00Z" w16du:dateUtc="2025-11-02T10:45:00Z">
            <w:rPr>
              <w:lang w:val="en-US"/>
            </w:rPr>
          </w:rPrChange>
        </w:rPr>
        <w:t xml:space="preserve">. This strategy has proven effective in tasks like text classification and translation, where periodic exploration of higher learning rates boosts model generalization </w:t>
      </w:r>
      <w:sdt>
        <w:sdtPr>
          <w:rPr>
            <w:rFonts w:ascii="Palatino Linotype" w:hAnsi="Palatino Linotype"/>
            <w:highlight w:val="yellow"/>
            <w:lang w:val="en-US"/>
            <w:rPrChange w:id="421" w:author="Srishti" w:date="2025-11-02T16:15:00Z" w16du:dateUtc="2025-11-02T10:45:00Z">
              <w:rPr>
                <w:lang w:val="en-US"/>
              </w:rPr>
            </w:rPrChange>
          </w:rPr>
          <w:id w:val="1095595805"/>
          <w:citation/>
        </w:sdtPr>
        <w:sdtContent>
          <w:r w:rsidR="00B82445" w:rsidRPr="0060045F">
            <w:rPr>
              <w:rFonts w:ascii="Palatino Linotype" w:hAnsi="Palatino Linotype"/>
              <w:highlight w:val="yellow"/>
              <w:lang w:val="en-US"/>
              <w:rPrChange w:id="422" w:author="Srishti" w:date="2025-11-02T16:15:00Z" w16du:dateUtc="2025-11-02T10:45:00Z">
                <w:rPr>
                  <w:lang w:val="en-US"/>
                </w:rPr>
              </w:rPrChange>
            </w:rPr>
            <w:fldChar w:fldCharType="begin"/>
          </w:r>
          <w:r w:rsidR="00B82445" w:rsidRPr="0060045F">
            <w:rPr>
              <w:rFonts w:ascii="Palatino Linotype" w:hAnsi="Palatino Linotype"/>
              <w:highlight w:val="yellow"/>
              <w:lang w:val="en-US"/>
              <w:rPrChange w:id="423" w:author="Srishti" w:date="2025-11-02T16:15:00Z" w16du:dateUtc="2025-11-02T10:45:00Z">
                <w:rPr>
                  <w:lang w:val="en-US"/>
                </w:rPr>
              </w:rPrChange>
            </w:rPr>
            <w:instrText xml:space="preserve"> CITATION Smith2017 \l 1033 </w:instrText>
          </w:r>
          <w:r w:rsidR="00B82445" w:rsidRPr="0060045F">
            <w:rPr>
              <w:rFonts w:ascii="Palatino Linotype" w:hAnsi="Palatino Linotype"/>
              <w:highlight w:val="yellow"/>
              <w:lang w:val="en-US"/>
              <w:rPrChange w:id="424" w:author="Srishti" w:date="2025-11-02T16:15:00Z" w16du:dateUtc="2025-11-02T10:45:00Z">
                <w:rPr>
                  <w:lang w:val="en-US"/>
                </w:rPr>
              </w:rPrChange>
            </w:rPr>
            <w:fldChar w:fldCharType="separate"/>
          </w:r>
          <w:r w:rsidR="00AE30CD" w:rsidRPr="0060045F">
            <w:rPr>
              <w:rFonts w:ascii="Palatino Linotype" w:hAnsi="Palatino Linotype"/>
              <w:noProof/>
              <w:highlight w:val="yellow"/>
              <w:lang w:val="en-US"/>
              <w:rPrChange w:id="425" w:author="Srishti" w:date="2025-11-02T16:15:00Z" w16du:dateUtc="2025-11-02T10:45:00Z">
                <w:rPr>
                  <w:noProof/>
                  <w:lang w:val="en-US"/>
                </w:rPr>
              </w:rPrChange>
            </w:rPr>
            <w:t>[4]</w:t>
          </w:r>
          <w:r w:rsidR="00B82445" w:rsidRPr="0060045F">
            <w:rPr>
              <w:rFonts w:ascii="Palatino Linotype" w:hAnsi="Palatino Linotype"/>
              <w:highlight w:val="yellow"/>
              <w:lang w:val="en-US"/>
              <w:rPrChange w:id="426" w:author="Srishti" w:date="2025-11-02T16:15:00Z" w16du:dateUtc="2025-11-02T10:45:00Z">
                <w:rPr>
                  <w:lang w:val="en-US"/>
                </w:rPr>
              </w:rPrChange>
            </w:rPr>
            <w:fldChar w:fldCharType="end"/>
          </w:r>
        </w:sdtContent>
      </w:sdt>
      <w:r w:rsidRPr="0060045F">
        <w:rPr>
          <w:rFonts w:ascii="Palatino Linotype" w:hAnsi="Palatino Linotype"/>
          <w:highlight w:val="yellow"/>
          <w:lang w:val="en-US"/>
          <w:rPrChange w:id="427" w:author="Srishti" w:date="2025-11-02T16:15:00Z" w16du:dateUtc="2025-11-02T10:45:00Z">
            <w:rPr>
              <w:lang w:val="en-US"/>
            </w:rPr>
          </w:rPrChange>
        </w:rPr>
        <w:t>.</w:t>
      </w:r>
    </w:p>
    <w:p w14:paraId="231AA941" w14:textId="1550A93D" w:rsidR="00DD5DA8" w:rsidRPr="0060045F" w:rsidRDefault="00DD5DA8" w:rsidP="00E051C2">
      <w:pPr>
        <w:pStyle w:val="P-Regular"/>
        <w:jc w:val="both"/>
        <w:rPr>
          <w:rFonts w:ascii="Palatino Linotype" w:hAnsi="Palatino Linotype"/>
          <w:highlight w:val="yellow"/>
          <w:lang w:val="en-US"/>
          <w:rPrChange w:id="428" w:author="Srishti" w:date="2025-11-02T16:15:00Z" w16du:dateUtc="2025-11-02T10:45:00Z">
            <w:rPr>
              <w:lang w:val="en-US"/>
            </w:rPr>
          </w:rPrChange>
        </w:rPr>
      </w:pPr>
      <w:r w:rsidRPr="0060045F">
        <w:rPr>
          <w:rFonts w:ascii="Palatino Linotype" w:hAnsi="Palatino Linotype"/>
          <w:highlight w:val="yellow"/>
          <w:lang w:val="en-US"/>
          <w:rPrChange w:id="429" w:author="Srishti" w:date="2025-11-02T16:15:00Z" w16du:dateUtc="2025-11-02T10:45:00Z">
            <w:rPr>
              <w:lang w:val="en-US"/>
            </w:rPr>
          </w:rPrChange>
        </w:rPr>
        <w:t xml:space="preserve">Practical implementations of learning rate schedulers include TensorFlow’s </w:t>
      </w:r>
      <w:r w:rsidRPr="0060045F">
        <w:rPr>
          <w:rStyle w:val="P-Code"/>
          <w:rFonts w:ascii="Palatino Linotype" w:hAnsi="Palatino Linotype"/>
          <w:highlight w:val="yellow"/>
          <w:lang w:val="en-US"/>
          <w:rPrChange w:id="430" w:author="Srishti" w:date="2025-11-02T16:15:00Z" w16du:dateUtc="2025-11-02T10:45:00Z">
            <w:rPr>
              <w:rStyle w:val="P-Code"/>
              <w:lang w:val="en-US"/>
            </w:rPr>
          </w:rPrChange>
        </w:rPr>
        <w:t>ExponentialDecay</w:t>
      </w:r>
      <w:r w:rsidRPr="0060045F">
        <w:rPr>
          <w:rFonts w:ascii="Palatino Linotype" w:hAnsi="Palatino Linotype"/>
          <w:highlight w:val="yellow"/>
          <w:lang w:val="en-US"/>
          <w:rPrChange w:id="431" w:author="Srishti" w:date="2025-11-02T16:15:00Z" w16du:dateUtc="2025-11-02T10:45:00Z">
            <w:rPr>
              <w:lang w:val="en-US"/>
            </w:rPr>
          </w:rPrChange>
        </w:rPr>
        <w:t xml:space="preserve"> and </w:t>
      </w:r>
      <w:r w:rsidRPr="0060045F">
        <w:rPr>
          <w:rStyle w:val="P-Code"/>
          <w:rFonts w:ascii="Palatino Linotype" w:hAnsi="Palatino Linotype"/>
          <w:highlight w:val="yellow"/>
          <w:lang w:val="en-US"/>
          <w:rPrChange w:id="432" w:author="Srishti" w:date="2025-11-02T16:15:00Z" w16du:dateUtc="2025-11-02T10:45:00Z">
            <w:rPr>
              <w:rStyle w:val="P-Code"/>
              <w:lang w:val="en-US"/>
            </w:rPr>
          </w:rPrChange>
        </w:rPr>
        <w:t>PyTorch’s StepLR</w:t>
      </w:r>
      <w:r w:rsidRPr="0060045F">
        <w:rPr>
          <w:rFonts w:ascii="Palatino Linotype" w:hAnsi="Palatino Linotype"/>
          <w:highlight w:val="yellow"/>
          <w:lang w:val="en-US"/>
          <w:rPrChange w:id="433" w:author="Srishti" w:date="2025-11-02T16:15:00Z" w16du:dateUtc="2025-11-02T10:45:00Z">
            <w:rPr>
              <w:lang w:val="en-US"/>
            </w:rPr>
          </w:rPrChange>
        </w:rPr>
        <w:t>, offering seamless integration into modern training pipelines.</w:t>
      </w:r>
    </w:p>
    <w:p w14:paraId="0310031E" w14:textId="77777777" w:rsidR="0060045F" w:rsidRPr="0060045F" w:rsidRDefault="0030124F" w:rsidP="00E051C2">
      <w:pPr>
        <w:pStyle w:val="P-Regular"/>
        <w:jc w:val="both"/>
        <w:rPr>
          <w:ins w:id="434" w:author="Srishti" w:date="2025-11-02T16:12:00Z" w16du:dateUtc="2025-11-02T10:42:00Z"/>
          <w:rFonts w:ascii="Palatino Linotype" w:hAnsi="Palatino Linotype"/>
          <w:highlight w:val="yellow"/>
          <w:lang w:val="en-US"/>
          <w:rPrChange w:id="435" w:author="Srishti" w:date="2025-11-02T16:15:00Z" w16du:dateUtc="2025-11-02T10:45:00Z">
            <w:rPr>
              <w:ins w:id="436" w:author="Srishti" w:date="2025-11-02T16:12:00Z" w16du:dateUtc="2025-11-02T10:42:00Z"/>
              <w:lang w:val="en-US"/>
            </w:rPr>
          </w:rPrChange>
        </w:rPr>
      </w:pPr>
      <w:r w:rsidRPr="0060045F">
        <w:rPr>
          <w:rFonts w:ascii="Palatino Linotype" w:hAnsi="Palatino Linotype"/>
          <w:highlight w:val="yellow"/>
          <w:lang w:val="en-US"/>
          <w:rPrChange w:id="437" w:author="Srishti" w:date="2025-11-02T16:15:00Z" w16du:dateUtc="2025-11-02T10:45:00Z">
            <w:rPr>
              <w:lang w:val="en-US"/>
            </w:rPr>
          </w:rPrChange>
        </w:rPr>
        <w:t>Schedulers in machine learning are not merely convenience features—they are precision instruments that shape how models learn, converge, and adapt. Whether fine-tuning learning rates or managing optimizer states, schedulers act as dynamic regulators, ensuring stability, speed, and scalability across NLP workflows.</w:t>
      </w:r>
    </w:p>
    <w:p w14:paraId="0D1C3D3D" w14:textId="19670322" w:rsidR="0030124F" w:rsidRDefault="005B6DE0" w:rsidP="007C7D83">
      <w:pPr>
        <w:pStyle w:val="FigureBPBHEB"/>
        <w:rPr>
          <w:ins w:id="438" w:author="Srishti" w:date="2025-11-02T16:20:00Z" w16du:dateUtc="2025-11-02T10:50:00Z"/>
          <w:highlight w:val="yellow"/>
        </w:rPr>
      </w:pPr>
      <w:del w:id="439" w:author="Srishti" w:date="2025-11-02T16:20:00Z" w16du:dateUtc="2025-11-02T10:50:00Z">
        <w:r w:rsidRPr="0060045F" w:rsidDel="007C7D83">
          <w:rPr>
            <w:noProof/>
            <w:highlight w:val="yellow"/>
            <w:rPrChange w:id="440" w:author="Srishti" w:date="2025-11-02T16:15:00Z" w16du:dateUtc="2025-11-02T10:45:00Z">
              <w:rPr>
                <w:noProof/>
              </w:rPr>
            </w:rPrChange>
          </w:rPr>
          <w:lastRenderedPageBreak/>
          <mc:AlternateContent>
            <mc:Choice Requires="wps">
              <w:drawing>
                <wp:anchor distT="0" distB="0" distL="114300" distR="114300" simplePos="0" relativeHeight="251665408" behindDoc="1" locked="0" layoutInCell="1" allowOverlap="1" wp14:anchorId="61B3F11A" wp14:editId="1FEFFD21">
                  <wp:simplePos x="0" y="0"/>
                  <wp:positionH relativeFrom="column">
                    <wp:posOffset>0</wp:posOffset>
                  </wp:positionH>
                  <wp:positionV relativeFrom="paragraph">
                    <wp:posOffset>3712845</wp:posOffset>
                  </wp:positionV>
                  <wp:extent cx="500380" cy="118745"/>
                  <wp:effectExtent l="0" t="0" r="0" b="0"/>
                  <wp:wrapTight wrapText="bothSides">
                    <wp:wrapPolygon edited="0">
                      <wp:start x="0" y="0"/>
                      <wp:lineTo x="0" y="17326"/>
                      <wp:lineTo x="20558" y="17326"/>
                      <wp:lineTo x="20558" y="0"/>
                      <wp:lineTo x="0" y="0"/>
                    </wp:wrapPolygon>
                  </wp:wrapTight>
                  <wp:docPr id="679553611" name="Text Box 1"/>
                  <wp:cNvGraphicFramePr/>
                  <a:graphic xmlns:a="http://schemas.openxmlformats.org/drawingml/2006/main">
                    <a:graphicData uri="http://schemas.microsoft.com/office/word/2010/wordprocessingShape">
                      <wps:wsp>
                        <wps:cNvSpPr txBox="1"/>
                        <wps:spPr>
                          <a:xfrm>
                            <a:off x="0" y="0"/>
                            <a:ext cx="500380" cy="118745"/>
                          </a:xfrm>
                          <a:prstGeom prst="rect">
                            <a:avLst/>
                          </a:prstGeom>
                          <a:solidFill>
                            <a:prstClr val="white"/>
                          </a:solidFill>
                          <a:ln>
                            <a:noFill/>
                          </a:ln>
                        </wps:spPr>
                        <wps:txbx>
                          <w:txbxContent>
                            <w:p w14:paraId="57784B01" w14:textId="08BAFE9F" w:rsidR="0060045F" w:rsidRPr="0060045F" w:rsidRDefault="005B6DE0" w:rsidP="007C7D83">
                              <w:pPr>
                                <w:pStyle w:val="Caption"/>
                              </w:pPr>
                              <w:del w:id="441" w:author="Srishti" w:date="2025-11-02T16:20:00Z" w16du:dateUtc="2025-11-02T10:50:00Z">
                                <w:r w:rsidDel="007C7D83">
                                  <w:delText xml:space="preserve">Figure 7. </w:delText>
                                </w:r>
                                <w:r w:rsidDel="007C7D83">
                                  <w:fldChar w:fldCharType="begin"/>
                                </w:r>
                                <w:r w:rsidDel="007C7D83">
                                  <w:delInstrText xml:space="preserve"> SEQ Figure_7. \* ARABIC </w:delInstrText>
                                </w:r>
                                <w:r w:rsidDel="007C7D83">
                                  <w:fldChar w:fldCharType="separate"/>
                                </w:r>
                                <w:r w:rsidR="00B545A6" w:rsidDel="007C7D83">
                                  <w:rPr>
                                    <w:noProof/>
                                  </w:rPr>
                                  <w:delText>2</w:delText>
                                </w:r>
                                <w:r w:rsidDel="007C7D83">
                                  <w:fldChar w:fldCharType="end"/>
                                </w:r>
                                <w:r w:rsidDel="007C7D83">
                                  <w:delText xml:space="preserve">  </w:delText>
                                </w:r>
                                <w:r w:rsidRPr="005222CD" w:rsidDel="007C7D83">
                                  <w:delText>Learning Rate vs. Optimizer Schedulers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B3F11A" id="_x0000_t202" coordsize="21600,21600" o:spt="202" path="m,l,21600r21600,l21600,xe">
                  <v:stroke joinstyle="miter"/>
                  <v:path gradientshapeok="t" o:connecttype="rect"/>
                </v:shapetype>
                <v:shape id="Text Box 1" o:spid="_x0000_s1026" type="#_x0000_t202" style="position:absolute;left:0;text-align:left;margin-left:0;margin-top:292.35pt;width:39.4pt;height:9.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" stroked="f">
                  <v:textbox inset="0,0,0,0">
                    <w:txbxContent>
                      <w:p w14:paraId="57784B01" w14:textId="08BAFE9F" w:rsidR="0060045F" w:rsidRPr="0060045F" w:rsidRDefault="005B6DE0" w:rsidP="007C7D83">
                        <w:pPr>
                          <w:pStyle w:val="Caption"/>
                        </w:pPr>
                        <w:del w:id="442" w:author="Srishti" w:date="2025-11-02T16:20:00Z" w16du:dateUtc="2025-11-02T10:50:00Z">
                          <w:r w:rsidDel="007C7D83">
                            <w:delText xml:space="preserve">Figure 7. </w:delText>
                          </w:r>
                          <w:r w:rsidDel="007C7D83">
                            <w:fldChar w:fldCharType="begin"/>
                          </w:r>
                          <w:r w:rsidDel="007C7D83">
                            <w:delInstrText xml:space="preserve"> SEQ Figure_7. \* ARABIC </w:delInstrText>
                          </w:r>
                          <w:r w:rsidDel="007C7D83">
                            <w:fldChar w:fldCharType="separate"/>
                          </w:r>
                          <w:r w:rsidR="00B545A6" w:rsidDel="007C7D83">
                            <w:rPr>
                              <w:noProof/>
                            </w:rPr>
                            <w:delText>2</w:delText>
                          </w:r>
                          <w:r w:rsidDel="007C7D83">
                            <w:fldChar w:fldCharType="end"/>
                          </w:r>
                          <w:r w:rsidDel="007C7D83">
                            <w:delText xml:space="preserve">  </w:delText>
                          </w:r>
                          <w:r w:rsidRPr="005222CD" w:rsidDel="007C7D83">
                            <w:delText>Learning Rate vs. Optimizer Schedulers</w:delText>
                          </w:r>
                        </w:del>
                      </w:p>
                    </w:txbxContent>
                  </v:textbox>
                  <w10:wrap type="tight"/>
                </v:shape>
              </w:pict>
            </mc:Fallback>
          </mc:AlternateContent>
        </w:r>
      </w:del>
      <w:r w:rsidR="00A43405" w:rsidRPr="0060045F">
        <w:rPr>
          <w:noProof/>
          <w:highlight w:val="yellow"/>
          <w:rPrChange w:id="443" w:author="Srishti" w:date="2025-11-02T16:15:00Z" w16du:dateUtc="2025-11-02T10:45:00Z">
            <w:rPr>
              <w:noProof/>
            </w:rPr>
          </w:rPrChange>
        </w:rPr>
        <w:drawing>
          <wp:inline distT="0" distB="0" distL="0" distR="0" wp14:anchorId="2828003A" wp14:editId="330B32F0">
            <wp:extent cx="2432304" cy="3657600"/>
            <wp:effectExtent l="0" t="0" r="6350" b="0"/>
            <wp:docPr id="263695828" name="Picture 5" descr="A diagram of a learning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95828" name="Picture 5" descr="A diagram of a learning scheduler&#10;&#10;AI-generated content may be incorrect."/>
                    <pic:cNvPicPr/>
                  </pic:nvPicPr>
                  <pic:blipFill>
                    <a:blip r:embed="rId16"/>
                    <a:stretch>
                      <a:fillRect/>
                    </a:stretch>
                  </pic:blipFill>
                  <pic:spPr>
                    <a:xfrm>
                      <a:off x="0" y="0"/>
                      <a:ext cx="2432304" cy="3657600"/>
                    </a:xfrm>
                    <a:prstGeom prst="rect">
                      <a:avLst/>
                    </a:prstGeom>
                  </pic:spPr>
                </pic:pic>
              </a:graphicData>
            </a:graphic>
          </wp:inline>
        </w:drawing>
      </w:r>
    </w:p>
    <w:p w14:paraId="1F2BDD62" w14:textId="45F2D324" w:rsidR="007C7D83" w:rsidRPr="007C7D83" w:rsidRDefault="007C7D83" w:rsidP="007C7D83">
      <w:pPr>
        <w:pStyle w:val="FigureCaptionBPBHEB"/>
        <w:rPr>
          <w:highlight w:val="yellow"/>
          <w:rPrChange w:id="444" w:author="Srishti" w:date="2025-11-02T16:20:00Z" w16du:dateUtc="2025-11-02T10:50:00Z">
            <w:rPr>
              <w:lang w:val="en-US"/>
            </w:rPr>
          </w:rPrChange>
        </w:rPr>
        <w:pPrChange w:id="445" w:author="Srishti" w:date="2025-11-02T16:20:00Z" w16du:dateUtc="2025-11-02T10:50:00Z">
          <w:pPr>
            <w:pStyle w:val="P-Regular"/>
            <w:jc w:val="both"/>
          </w:pPr>
        </w:pPrChange>
      </w:pPr>
      <w:ins w:id="446" w:author="Srishti" w:date="2025-11-02T16:20:00Z" w16du:dateUtc="2025-11-02T10:50:00Z">
        <w:r w:rsidRPr="007C7D83">
          <w:rPr>
            <w:b/>
            <w:bCs w:val="0"/>
            <w:rPrChange w:id="447" w:author="Srishti" w:date="2025-11-02T16:20:00Z" w16du:dateUtc="2025-11-02T10:50:00Z">
              <w:rPr/>
            </w:rPrChange>
          </w:rPr>
          <w:t>Figure 7. 2</w:t>
        </w:r>
        <w:r>
          <w:t xml:space="preserve">: </w:t>
        </w:r>
        <w:r w:rsidRPr="007C7D83">
          <w:t>Learning Rate vs. Optimizer Schedulers</w:t>
        </w:r>
      </w:ins>
    </w:p>
    <w:p w14:paraId="27D161EB" w14:textId="77777777" w:rsidR="0060045F" w:rsidRDefault="0060045F" w:rsidP="00E051C2">
      <w:pPr>
        <w:pStyle w:val="H3-Subheading"/>
        <w:jc w:val="both"/>
        <w:rPr>
          <w:ins w:id="448" w:author="Srishti" w:date="2025-11-02T16:18:00Z" w16du:dateUtc="2025-11-02T10:48:00Z"/>
          <w:rFonts w:ascii="Palatino Linotype" w:hAnsi="Palatino Linotype"/>
          <w:highlight w:val="yellow"/>
        </w:rPr>
      </w:pPr>
    </w:p>
    <w:p w14:paraId="0A53854D" w14:textId="2723E9E9" w:rsidR="00DD5DA8" w:rsidRPr="0060045F" w:rsidRDefault="00833A99" w:rsidP="00E051C2">
      <w:pPr>
        <w:pStyle w:val="H3-Subheading"/>
        <w:jc w:val="both"/>
        <w:rPr>
          <w:rFonts w:ascii="Palatino Linotype" w:hAnsi="Palatino Linotype"/>
          <w:highlight w:val="yellow"/>
          <w:rPrChange w:id="449" w:author="Srishti" w:date="2025-11-02T16:15:00Z" w16du:dateUtc="2025-11-02T10:45:00Z">
            <w:rPr/>
          </w:rPrChange>
        </w:rPr>
      </w:pPr>
      <w:r w:rsidRPr="0060045F">
        <w:rPr>
          <w:rFonts w:ascii="Palatino Linotype" w:hAnsi="Palatino Linotype"/>
          <w:highlight w:val="yellow"/>
          <w:rPrChange w:id="450" w:author="Srishti" w:date="2025-11-02T16:15:00Z" w16du:dateUtc="2025-11-02T10:45:00Z">
            <w:rPr/>
          </w:rPrChange>
        </w:rPr>
        <w:t>Optimizer Schedulers</w:t>
      </w:r>
    </w:p>
    <w:p w14:paraId="6F8B882A" w14:textId="4CFF352B" w:rsidR="008D5AEA" w:rsidRPr="0060045F" w:rsidRDefault="008D5AEA" w:rsidP="00E051C2">
      <w:pPr>
        <w:pStyle w:val="P-Regular"/>
        <w:jc w:val="both"/>
        <w:rPr>
          <w:rFonts w:ascii="Palatino Linotype" w:hAnsi="Palatino Linotype"/>
          <w:highlight w:val="yellow"/>
          <w:rPrChange w:id="451" w:author="Srishti" w:date="2025-11-02T16:15:00Z" w16du:dateUtc="2025-11-02T10:45:00Z">
            <w:rPr/>
          </w:rPrChange>
        </w:rPr>
      </w:pPr>
      <w:r w:rsidRPr="0060045F">
        <w:rPr>
          <w:rFonts w:ascii="Palatino Linotype" w:hAnsi="Palatino Linotype"/>
          <w:highlight w:val="yellow"/>
          <w:rPrChange w:id="452" w:author="Srishti" w:date="2025-11-02T16:15:00Z" w16du:dateUtc="2025-11-02T10:45:00Z">
            <w:rPr/>
          </w:rPrChange>
        </w:rPr>
        <w:t xml:space="preserve">Optimizer schedulers refine training efficiency by </w:t>
      </w:r>
      <w:r w:rsidR="00D003BE" w:rsidRPr="0060045F">
        <w:rPr>
          <w:rFonts w:ascii="Palatino Linotype" w:hAnsi="Palatino Linotype"/>
          <w:highlight w:val="yellow"/>
          <w:rPrChange w:id="453" w:author="Srishti" w:date="2025-11-02T16:15:00Z" w16du:dateUtc="2025-11-02T10:45:00Z">
            <w:rPr/>
          </w:rPrChange>
        </w:rPr>
        <w:t>changing</w:t>
      </w:r>
      <w:r w:rsidRPr="0060045F">
        <w:rPr>
          <w:rFonts w:ascii="Palatino Linotype" w:hAnsi="Palatino Linotype"/>
          <w:highlight w:val="yellow"/>
          <w:rPrChange w:id="454" w:author="Srishti" w:date="2025-11-02T16:15:00Z" w16du:dateUtc="2025-11-02T10:45:00Z">
            <w:rPr/>
          </w:rPrChange>
        </w:rPr>
        <w:t xml:space="preserve"> key parameters of optimization algorithms, such as momentum, beta values, or weight decay. These adjustments ensure that optimizers adapt to the training phase, improving both convergence speed and model stability.</w:t>
      </w:r>
    </w:p>
    <w:p w14:paraId="56F3B75B" w14:textId="55A33745" w:rsidR="008D5AEA" w:rsidRPr="0060045F" w:rsidRDefault="008D5AEA" w:rsidP="00E051C2">
      <w:pPr>
        <w:pStyle w:val="P-Regular"/>
        <w:jc w:val="both"/>
        <w:rPr>
          <w:rFonts w:ascii="Palatino Linotype" w:hAnsi="Palatino Linotype"/>
          <w:highlight w:val="yellow"/>
          <w:rPrChange w:id="455" w:author="Srishti" w:date="2025-11-02T16:15:00Z" w16du:dateUtc="2025-11-02T10:45:00Z">
            <w:rPr/>
          </w:rPrChange>
        </w:rPr>
      </w:pPr>
      <w:r w:rsidRPr="0060045F">
        <w:rPr>
          <w:rFonts w:ascii="Palatino Linotype" w:hAnsi="Palatino Linotype"/>
          <w:highlight w:val="yellow"/>
          <w:rPrChange w:id="456" w:author="Srishti" w:date="2025-11-02T16:15:00Z" w16du:dateUtc="2025-11-02T10:45:00Z">
            <w:rPr/>
          </w:rPrChange>
        </w:rPr>
        <w:t xml:space="preserve">For instance, </w:t>
      </w:r>
      <w:r w:rsidRPr="0060045F">
        <w:rPr>
          <w:rStyle w:val="P-Bold"/>
          <w:rFonts w:ascii="Palatino Linotype" w:hAnsi="Palatino Linotype"/>
          <w:highlight w:val="yellow"/>
          <w:rPrChange w:id="457" w:author="Srishti" w:date="2025-11-02T16:15:00Z" w16du:dateUtc="2025-11-02T10:45:00Z">
            <w:rPr>
              <w:rStyle w:val="P-Bold"/>
            </w:rPr>
          </w:rPrChange>
        </w:rPr>
        <w:t>AdamW schedulers</w:t>
      </w:r>
      <w:r w:rsidRPr="0060045F">
        <w:rPr>
          <w:rFonts w:ascii="Palatino Linotype" w:hAnsi="Palatino Linotype"/>
          <w:highlight w:val="yellow"/>
          <w:rPrChange w:id="458" w:author="Srishti" w:date="2025-11-02T16:15:00Z" w16du:dateUtc="2025-11-02T10:45:00Z">
            <w:rPr/>
          </w:rPrChange>
        </w:rPr>
        <w:t xml:space="preserve"> combine learning rate adjustment with weight decay regularization, addressing overfitting while </w:t>
      </w:r>
      <w:r w:rsidR="00D003BE" w:rsidRPr="0060045F">
        <w:rPr>
          <w:rFonts w:ascii="Palatino Linotype" w:hAnsi="Palatino Linotype"/>
          <w:highlight w:val="yellow"/>
          <w:rPrChange w:id="459" w:author="Srishti" w:date="2025-11-02T16:15:00Z" w16du:dateUtc="2025-11-02T10:45:00Z">
            <w:rPr/>
          </w:rPrChange>
        </w:rPr>
        <w:t>keeping</w:t>
      </w:r>
      <w:r w:rsidRPr="0060045F">
        <w:rPr>
          <w:rFonts w:ascii="Palatino Linotype" w:hAnsi="Palatino Linotype"/>
          <w:highlight w:val="yellow"/>
          <w:rPrChange w:id="460" w:author="Srishti" w:date="2025-11-02T16:15:00Z" w16du:dateUtc="2025-11-02T10:45:00Z">
            <w:rPr/>
          </w:rPrChange>
        </w:rPr>
        <w:t xml:space="preserve"> efficient gradient updates. This approach has been instrumental in fine-tuning large language models like BERT for downstream NLP tasks, achieving superior performance across sentiment analysis, named entity recognition, and summarization </w:t>
      </w:r>
      <w:sdt>
        <w:sdtPr>
          <w:rPr>
            <w:rFonts w:ascii="Palatino Linotype" w:hAnsi="Palatino Linotype"/>
            <w:highlight w:val="yellow"/>
            <w:rPrChange w:id="461" w:author="Srishti" w:date="2025-11-02T16:15:00Z" w16du:dateUtc="2025-11-02T10:45:00Z">
              <w:rPr/>
            </w:rPrChange>
          </w:rPr>
          <w:id w:val="1170760719"/>
          <w:citation/>
        </w:sdtPr>
        <w:sdtContent>
          <w:r w:rsidR="00B82445" w:rsidRPr="0060045F">
            <w:rPr>
              <w:rFonts w:ascii="Palatino Linotype" w:hAnsi="Palatino Linotype"/>
              <w:highlight w:val="yellow"/>
              <w:rPrChange w:id="462" w:author="Srishti" w:date="2025-11-02T16:15:00Z" w16du:dateUtc="2025-11-02T10:45:00Z">
                <w:rPr/>
              </w:rPrChange>
            </w:rPr>
            <w:fldChar w:fldCharType="begin"/>
          </w:r>
          <w:r w:rsidR="00B82445" w:rsidRPr="0060045F">
            <w:rPr>
              <w:rFonts w:ascii="Palatino Linotype" w:hAnsi="Palatino Linotype"/>
              <w:highlight w:val="yellow"/>
              <w:lang w:val="en-US"/>
              <w:rPrChange w:id="463" w:author="Srishti" w:date="2025-11-02T16:15:00Z" w16du:dateUtc="2025-11-02T10:45:00Z">
                <w:rPr>
                  <w:lang w:val="en-US"/>
                </w:rPr>
              </w:rPrChange>
            </w:rPr>
            <w:instrText xml:space="preserve"> CITATION Loshchilov2016 \l 1033 </w:instrText>
          </w:r>
          <w:r w:rsidR="00B82445" w:rsidRPr="0060045F">
            <w:rPr>
              <w:rFonts w:ascii="Palatino Linotype" w:hAnsi="Palatino Linotype"/>
              <w:highlight w:val="yellow"/>
              <w:rPrChange w:id="464" w:author="Srishti" w:date="2025-11-02T16:15:00Z" w16du:dateUtc="2025-11-02T10:45:00Z">
                <w:rPr/>
              </w:rPrChange>
            </w:rPr>
            <w:fldChar w:fldCharType="separate"/>
          </w:r>
          <w:r w:rsidR="00AE30CD" w:rsidRPr="0060045F">
            <w:rPr>
              <w:rFonts w:ascii="Palatino Linotype" w:hAnsi="Palatino Linotype"/>
              <w:noProof/>
              <w:highlight w:val="yellow"/>
              <w:lang w:val="en-US"/>
              <w:rPrChange w:id="465" w:author="Srishti" w:date="2025-11-02T16:15:00Z" w16du:dateUtc="2025-11-02T10:45:00Z">
                <w:rPr>
                  <w:noProof/>
                  <w:lang w:val="en-US"/>
                </w:rPr>
              </w:rPrChange>
            </w:rPr>
            <w:t>[7]</w:t>
          </w:r>
          <w:r w:rsidR="00B82445" w:rsidRPr="0060045F">
            <w:rPr>
              <w:rFonts w:ascii="Palatino Linotype" w:hAnsi="Palatino Linotype"/>
              <w:highlight w:val="yellow"/>
              <w:rPrChange w:id="466" w:author="Srishti" w:date="2025-11-02T16:15:00Z" w16du:dateUtc="2025-11-02T10:45:00Z">
                <w:rPr/>
              </w:rPrChange>
            </w:rPr>
            <w:fldChar w:fldCharType="end"/>
          </w:r>
        </w:sdtContent>
      </w:sdt>
      <w:r w:rsidRPr="0060045F">
        <w:rPr>
          <w:rFonts w:ascii="Palatino Linotype" w:hAnsi="Palatino Linotype"/>
          <w:highlight w:val="yellow"/>
          <w:rPrChange w:id="467" w:author="Srishti" w:date="2025-11-02T16:15:00Z" w16du:dateUtc="2025-11-02T10:45:00Z">
            <w:rPr/>
          </w:rPrChange>
        </w:rPr>
        <w:t>.</w:t>
      </w:r>
    </w:p>
    <w:p w14:paraId="5ECE00E3" w14:textId="331B15AC" w:rsidR="008D5AEA" w:rsidRPr="0060045F" w:rsidRDefault="008D5AEA" w:rsidP="00E051C2">
      <w:pPr>
        <w:pStyle w:val="P-Regular"/>
        <w:jc w:val="both"/>
        <w:rPr>
          <w:rFonts w:ascii="Palatino Linotype" w:hAnsi="Palatino Linotype"/>
          <w:highlight w:val="yellow"/>
          <w:rPrChange w:id="468" w:author="Srishti" w:date="2025-11-02T16:15:00Z" w16du:dateUtc="2025-11-02T10:45:00Z">
            <w:rPr/>
          </w:rPrChange>
        </w:rPr>
      </w:pPr>
      <w:r w:rsidRPr="0060045F">
        <w:rPr>
          <w:rFonts w:ascii="Palatino Linotype" w:hAnsi="Palatino Linotype"/>
          <w:highlight w:val="yellow"/>
          <w:rPrChange w:id="469" w:author="Srishti" w:date="2025-11-02T16:15:00Z" w16du:dateUtc="2025-11-02T10:45:00Z">
            <w:rPr/>
          </w:rPrChange>
        </w:rPr>
        <w:t xml:space="preserve">Another notable example is </w:t>
      </w:r>
      <w:r w:rsidRPr="0060045F">
        <w:rPr>
          <w:rStyle w:val="P-Bold"/>
          <w:rFonts w:ascii="Palatino Linotype" w:hAnsi="Palatino Linotype"/>
          <w:highlight w:val="yellow"/>
          <w:rPrChange w:id="470" w:author="Srishti" w:date="2025-11-02T16:15:00Z" w16du:dateUtc="2025-11-02T10:45:00Z">
            <w:rPr>
              <w:rStyle w:val="P-Bold"/>
            </w:rPr>
          </w:rPrChange>
        </w:rPr>
        <w:t>momentum-based schedulers</w:t>
      </w:r>
      <w:r w:rsidRPr="0060045F">
        <w:rPr>
          <w:rFonts w:ascii="Palatino Linotype" w:hAnsi="Palatino Linotype"/>
          <w:highlight w:val="yellow"/>
          <w:rPrChange w:id="471" w:author="Srishti" w:date="2025-11-02T16:15:00Z" w16du:dateUtc="2025-11-02T10:45:00Z">
            <w:rPr/>
          </w:rPrChange>
        </w:rPr>
        <w:t xml:space="preserve">, which dynamically adjust the momentum parameter in optimizers like SGD. By fine-tuning the momentum, these schedulers stabilize training in scenarios where gradients </w:t>
      </w:r>
      <w:r w:rsidR="00D003BE" w:rsidRPr="0060045F">
        <w:rPr>
          <w:rFonts w:ascii="Palatino Linotype" w:hAnsi="Palatino Linotype"/>
          <w:highlight w:val="yellow"/>
          <w:rPrChange w:id="472" w:author="Srishti" w:date="2025-11-02T16:15:00Z" w16du:dateUtc="2025-11-02T10:45:00Z">
            <w:rPr/>
          </w:rPrChange>
        </w:rPr>
        <w:t>show</w:t>
      </w:r>
      <w:r w:rsidRPr="0060045F">
        <w:rPr>
          <w:rFonts w:ascii="Palatino Linotype" w:hAnsi="Palatino Linotype"/>
          <w:highlight w:val="yellow"/>
          <w:rPrChange w:id="473" w:author="Srishti" w:date="2025-11-02T16:15:00Z" w16du:dateUtc="2025-11-02T10:45:00Z">
            <w:rPr/>
          </w:rPrChange>
        </w:rPr>
        <w:t xml:space="preserve"> high variance, such as reinforcement learning or adversarial training </w:t>
      </w:r>
      <w:sdt>
        <w:sdtPr>
          <w:rPr>
            <w:rFonts w:ascii="Palatino Linotype" w:hAnsi="Palatino Linotype"/>
            <w:highlight w:val="yellow"/>
            <w:rPrChange w:id="474" w:author="Srishti" w:date="2025-11-02T16:15:00Z" w16du:dateUtc="2025-11-02T10:45:00Z">
              <w:rPr/>
            </w:rPrChange>
          </w:rPr>
          <w:id w:val="863180965"/>
          <w:citation/>
        </w:sdtPr>
        <w:sdtContent>
          <w:r w:rsidR="00DE141D" w:rsidRPr="0060045F">
            <w:rPr>
              <w:rFonts w:ascii="Palatino Linotype" w:hAnsi="Palatino Linotype"/>
              <w:highlight w:val="yellow"/>
              <w:rPrChange w:id="475" w:author="Srishti" w:date="2025-11-02T16:15:00Z" w16du:dateUtc="2025-11-02T10:45:00Z">
                <w:rPr/>
              </w:rPrChange>
            </w:rPr>
            <w:fldChar w:fldCharType="begin"/>
          </w:r>
          <w:r w:rsidR="00903B9B" w:rsidRPr="0060045F">
            <w:rPr>
              <w:rFonts w:ascii="Palatino Linotype" w:hAnsi="Palatino Linotype"/>
              <w:highlight w:val="yellow"/>
              <w:lang w:val="en-US"/>
              <w:rPrChange w:id="476" w:author="Srishti" w:date="2025-11-02T16:15:00Z" w16du:dateUtc="2025-11-02T10:45:00Z">
                <w:rPr>
                  <w:lang w:val="en-US"/>
                </w:rPr>
              </w:rPrChange>
            </w:rPr>
            <w:instrText xml:space="preserve">CITATION Sut13 \l 1033 </w:instrText>
          </w:r>
          <w:r w:rsidR="00DE141D" w:rsidRPr="0060045F">
            <w:rPr>
              <w:rFonts w:ascii="Palatino Linotype" w:hAnsi="Palatino Linotype"/>
              <w:highlight w:val="yellow"/>
              <w:rPrChange w:id="477" w:author="Srishti" w:date="2025-11-02T16:15:00Z" w16du:dateUtc="2025-11-02T10:45:00Z">
                <w:rPr/>
              </w:rPrChange>
            </w:rPr>
            <w:fldChar w:fldCharType="separate"/>
          </w:r>
          <w:r w:rsidR="00AE30CD" w:rsidRPr="0060045F">
            <w:rPr>
              <w:rFonts w:ascii="Palatino Linotype" w:hAnsi="Palatino Linotype"/>
              <w:noProof/>
              <w:highlight w:val="yellow"/>
              <w:lang w:val="en-US"/>
              <w:rPrChange w:id="478" w:author="Srishti" w:date="2025-11-02T16:15:00Z" w16du:dateUtc="2025-11-02T10:45:00Z">
                <w:rPr>
                  <w:noProof/>
                  <w:lang w:val="en-US"/>
                </w:rPr>
              </w:rPrChange>
            </w:rPr>
            <w:t>[8]</w:t>
          </w:r>
          <w:r w:rsidR="00DE141D" w:rsidRPr="0060045F">
            <w:rPr>
              <w:rFonts w:ascii="Palatino Linotype" w:hAnsi="Palatino Linotype"/>
              <w:highlight w:val="yellow"/>
              <w:rPrChange w:id="479" w:author="Srishti" w:date="2025-11-02T16:15:00Z" w16du:dateUtc="2025-11-02T10:45:00Z">
                <w:rPr/>
              </w:rPrChange>
            </w:rPr>
            <w:fldChar w:fldCharType="end"/>
          </w:r>
        </w:sdtContent>
      </w:sdt>
    </w:p>
    <w:p w14:paraId="2004F4B6" w14:textId="77777777" w:rsidR="008D5AEA" w:rsidRPr="0060045F" w:rsidRDefault="6CC867A8" w:rsidP="00E051C2">
      <w:pPr>
        <w:pStyle w:val="P-Regular"/>
        <w:jc w:val="both"/>
        <w:rPr>
          <w:rFonts w:ascii="Palatino Linotype" w:hAnsi="Palatino Linotype"/>
          <w:rPrChange w:id="480" w:author="Srishti" w:date="2025-11-02T16:15:00Z" w16du:dateUtc="2025-11-02T10:45:00Z">
            <w:rPr/>
          </w:rPrChange>
        </w:rPr>
      </w:pPr>
      <w:r w:rsidRPr="0060045F">
        <w:rPr>
          <w:rFonts w:ascii="Palatino Linotype" w:hAnsi="Palatino Linotype"/>
          <w:highlight w:val="yellow"/>
          <w:lang w:val="en-US"/>
          <w:rPrChange w:id="481" w:author="Srishti" w:date="2025-11-02T16:15:00Z" w16du:dateUtc="2025-11-02T10:45:00Z">
            <w:rPr>
              <w:lang w:val="en-US"/>
            </w:rPr>
          </w:rPrChange>
        </w:rPr>
        <w:t xml:space="preserve">Tools like Hugging Face Diffusers incorporate built-in optimizer schedulers, enabling seamless adaptation of training workflows to diverse model architectures and datasets. For example, training arguments in Hugging Face allow users to define </w:t>
      </w:r>
      <w:r w:rsidRPr="0060045F">
        <w:rPr>
          <w:rStyle w:val="P-Code"/>
          <w:rFonts w:ascii="Palatino Linotype" w:hAnsi="Palatino Linotype"/>
          <w:highlight w:val="yellow"/>
          <w:lang w:val="en-US"/>
          <w:rPrChange w:id="482" w:author="Srishti" w:date="2025-11-02T16:15:00Z" w16du:dateUtc="2025-11-02T10:45:00Z">
            <w:rPr>
              <w:rStyle w:val="P-Code"/>
              <w:lang w:val="en-US"/>
            </w:rPr>
          </w:rPrChange>
        </w:rPr>
        <w:t>weight_decay</w:t>
      </w:r>
      <w:r w:rsidRPr="0060045F">
        <w:rPr>
          <w:rFonts w:ascii="Palatino Linotype" w:hAnsi="Palatino Linotype"/>
          <w:highlight w:val="yellow"/>
          <w:lang w:val="en-US"/>
          <w:rPrChange w:id="483" w:author="Srishti" w:date="2025-11-02T16:15:00Z" w16du:dateUtc="2025-11-02T10:45:00Z">
            <w:rPr>
              <w:lang w:val="en-US"/>
            </w:rPr>
          </w:rPrChange>
        </w:rPr>
        <w:t xml:space="preserve"> or </w:t>
      </w:r>
      <w:r w:rsidRPr="0060045F">
        <w:rPr>
          <w:rStyle w:val="P-Code"/>
          <w:rFonts w:ascii="Palatino Linotype" w:hAnsi="Palatino Linotype"/>
          <w:highlight w:val="yellow"/>
          <w:lang w:val="en-US"/>
          <w:rPrChange w:id="484" w:author="Srishti" w:date="2025-11-02T16:15:00Z" w16du:dateUtc="2025-11-02T10:45:00Z">
            <w:rPr>
              <w:rStyle w:val="P-Code"/>
              <w:lang w:val="en-US"/>
            </w:rPr>
          </w:rPrChange>
        </w:rPr>
        <w:t>beta</w:t>
      </w:r>
      <w:r w:rsidRPr="0060045F">
        <w:rPr>
          <w:rFonts w:ascii="Palatino Linotype" w:hAnsi="Palatino Linotype"/>
          <w:highlight w:val="yellow"/>
          <w:lang w:val="en-US"/>
          <w:rPrChange w:id="485" w:author="Srishti" w:date="2025-11-02T16:15:00Z" w16du:dateUtc="2025-11-02T10:45:00Z">
            <w:rPr>
              <w:lang w:val="en-US"/>
            </w:rPr>
          </w:rPrChange>
        </w:rPr>
        <w:t xml:space="preserve"> values alongside learning rate adjustments, creating a unified framework for optimization.</w:t>
      </w:r>
    </w:p>
    <w:p w14:paraId="7542E2E1" w14:textId="0C0AA249" w:rsidR="00833A99" w:rsidRPr="00833A99" w:rsidDel="007C7D83" w:rsidRDefault="008D5AEA" w:rsidP="006E5FD9">
      <w:pPr>
        <w:pStyle w:val="P-Callout"/>
        <w:rPr>
          <w:del w:id="486" w:author="Srishti" w:date="2025-11-02T16:21:00Z" w16du:dateUtc="2025-11-02T10:51:00Z"/>
          <w:lang w:val="en-US"/>
        </w:rPr>
      </w:pPr>
      <w:del w:id="487" w:author="Srishti" w:date="2025-11-02T16:21:00Z" w16du:dateUtc="2025-11-02T10:51:00Z">
        <w:r w:rsidRPr="008D5AEA" w:rsidDel="007C7D83">
          <w:lastRenderedPageBreak/>
          <w:delText>By combining the principles of learning rate and optimizer schedulers, modern machine learning pipelines achieve unparalleled flexibility, enabling practitioners to tackle a wide array of tasks efficiently and effectively.</w:delText>
        </w:r>
      </w:del>
    </w:p>
    <w:p w14:paraId="2206C5F4" w14:textId="79A24134" w:rsidR="00833A99" w:rsidRPr="008E0AC1" w:rsidRDefault="00833A99" w:rsidP="007C7D83">
      <w:pPr>
        <w:pStyle w:val="Heading1BPBHEB"/>
        <w:pPrChange w:id="488" w:author="Srishti" w:date="2025-11-02T16:21:00Z" w16du:dateUtc="2025-11-02T10:51:00Z">
          <w:pPr>
            <w:pStyle w:val="H1-Section"/>
          </w:pPr>
        </w:pPrChange>
      </w:pPr>
      <w:del w:id="489" w:author="Srishti" w:date="2025-11-02T16:22:00Z" w16du:dateUtc="2025-11-02T10:52:00Z">
        <w:r w:rsidRPr="008E0AC1" w:rsidDel="007C7D83">
          <w:delText xml:space="preserve">Types of </w:delText>
        </w:r>
      </w:del>
      <w:del w:id="490" w:author="Srishti" w:date="2025-11-02T16:21:00Z" w16du:dateUtc="2025-11-02T10:51:00Z">
        <w:r w:rsidRPr="008E0AC1" w:rsidDel="007C7D83">
          <w:delText>S</w:delText>
        </w:r>
      </w:del>
      <w:del w:id="491" w:author="Srishti" w:date="2025-11-02T16:22:00Z" w16du:dateUtc="2025-11-02T10:52:00Z">
        <w:r w:rsidRPr="008E0AC1" w:rsidDel="007C7D83">
          <w:delText xml:space="preserve">chedulers: </w:delText>
        </w:r>
      </w:del>
      <w:r w:rsidRPr="008E0AC1">
        <w:t xml:space="preserve">Discrete vs. </w:t>
      </w:r>
      <w:ins w:id="492" w:author="Srishti" w:date="2025-11-02T17:09:00Z" w16du:dateUtc="2025-11-02T11:39:00Z">
        <w:r w:rsidR="001C5017">
          <w:t>c</w:t>
        </w:r>
      </w:ins>
      <w:del w:id="493" w:author="Srishti" w:date="2025-11-02T17:09:00Z" w16du:dateUtc="2025-11-02T11:39:00Z">
        <w:r w:rsidRPr="008E0AC1" w:rsidDel="001C5017">
          <w:delText>C</w:delText>
        </w:r>
      </w:del>
      <w:r w:rsidRPr="008E0AC1">
        <w:t>ontinuous</w:t>
      </w:r>
      <w:ins w:id="494" w:author="Srishti" w:date="2025-11-02T16:22:00Z" w16du:dateUtc="2025-11-02T10:52:00Z">
        <w:r w:rsidR="007C7D83">
          <w:t xml:space="preserve"> schedulers</w:t>
        </w:r>
      </w:ins>
    </w:p>
    <w:p w14:paraId="2B295F50" w14:textId="693153D8" w:rsidR="008D5AEA" w:rsidRDefault="0081022E" w:rsidP="007C7D83">
      <w:pPr>
        <w:pStyle w:val="NormalBPBHEB"/>
        <w:rPr>
          <w:ins w:id="495" w:author="Srishti" w:date="2025-11-02T16:23:00Z" w16du:dateUtc="2025-11-02T10:53:00Z"/>
        </w:rPr>
      </w:pPr>
      <w:r>
        <w:t xml:space="preserve">Schedulers play a crucial role in adjusting model parameters during </w:t>
      </w:r>
      <w:r w:rsidR="00AF405A">
        <w:t>both training and inference, influencing convergence, resource utilization</w:t>
      </w:r>
      <w:r>
        <w:t xml:space="preserve">, and overall performance. This section </w:t>
      </w:r>
      <w:r w:rsidR="00AF405A">
        <w:t>categorizes schedulers into discrete and continuous types, offering insights into their applications and the impact</w:t>
      </w:r>
      <w:r>
        <w:t xml:space="preserve"> on various NLP and </w:t>
      </w:r>
      <w:del w:id="496" w:author="Srishti" w:date="2025-11-02T16:22:00Z" w16du:dateUtc="2025-11-02T10:52:00Z">
        <w:r w:rsidDel="007C7D83">
          <w:delText>machine learning</w:delText>
        </w:r>
      </w:del>
      <w:ins w:id="497" w:author="Srishti" w:date="2025-11-02T16:22:00Z" w16du:dateUtc="2025-11-02T10:52:00Z">
        <w:r w:rsidR="007C7D83">
          <w:t>ML</w:t>
        </w:r>
      </w:ins>
      <w:r>
        <w:t xml:space="preserve"> tasks. These methods reflect different philosophies in parameter tuning, with their appropriateness often depending on the task's complexity and resource constraints</w:t>
      </w:r>
      <w:r w:rsidR="008D5AEA" w:rsidRPr="008D5AEA">
        <w:t xml:space="preserve"> </w:t>
      </w:r>
      <w:ins w:id="498" w:author="Srishti" w:date="2025-11-02T16:23:00Z" w16du:dateUtc="2025-11-02T10:53:00Z">
        <w:r w:rsidR="007C7D83">
          <w:t>[7], [9].</w:t>
        </w:r>
      </w:ins>
      <w:customXmlDelRangeStart w:id="499" w:author="Srishti" w:date="2025-11-02T16:23:00Z"/>
      <w:sdt>
        <w:sdtPr>
          <w:id w:val="-997035666"/>
          <w:citation/>
        </w:sdtPr>
        <w:sdtContent>
          <w:customXmlDelRangeEnd w:id="499"/>
          <w:del w:id="500" w:author="Srishti" w:date="2025-11-02T16:23:00Z" w16du:dateUtc="2025-11-02T10:53:00Z">
            <w:r w:rsidR="00DE141D" w:rsidDel="007C7D83">
              <w:fldChar w:fldCharType="begin"/>
            </w:r>
            <w:r w:rsidR="00DE141D" w:rsidDel="007C7D83">
              <w:delInstrText xml:space="preserve"> CITATION Loshchilov2016 \l 1033 </w:delInstrText>
            </w:r>
            <w:r w:rsidR="00DE141D" w:rsidDel="007C7D83">
              <w:fldChar w:fldCharType="separate"/>
            </w:r>
            <w:r w:rsidR="00AE30CD" w:rsidRPr="00AE30CD" w:rsidDel="007C7D83">
              <w:rPr>
                <w:noProof/>
              </w:rPr>
              <w:delText>[7]</w:delText>
            </w:r>
            <w:r w:rsidR="00DE141D" w:rsidDel="007C7D83">
              <w:fldChar w:fldCharType="end"/>
            </w:r>
          </w:del>
          <w:customXmlDelRangeStart w:id="501" w:author="Srishti" w:date="2025-11-02T16:23:00Z"/>
        </w:sdtContent>
      </w:sdt>
      <w:customXmlDelRangeEnd w:id="501"/>
      <w:del w:id="502" w:author="Srishti" w:date="2025-11-02T16:23:00Z" w16du:dateUtc="2025-11-02T10:53:00Z">
        <w:r w:rsidR="00DE141D" w:rsidDel="007C7D83">
          <w:delText>;</w:delText>
        </w:r>
      </w:del>
      <w:customXmlDelRangeStart w:id="503" w:author="Srishti" w:date="2025-11-02T16:23:00Z"/>
      <w:sdt>
        <w:sdtPr>
          <w:id w:val="301659934"/>
          <w:citation/>
        </w:sdtPr>
        <w:sdtContent>
          <w:customXmlDelRangeEnd w:id="503"/>
          <w:del w:id="504" w:author="Srishti" w:date="2025-11-02T16:23:00Z" w16du:dateUtc="2025-11-02T10:53:00Z">
            <w:r w:rsidR="00DE141D" w:rsidDel="007C7D83">
              <w:fldChar w:fldCharType="begin"/>
            </w:r>
            <w:r w:rsidR="00DE141D" w:rsidDel="007C7D83">
              <w:delInstrText xml:space="preserve"> CITATION Kingma2015 \l 1033 </w:delInstrText>
            </w:r>
            <w:r w:rsidR="00DE141D" w:rsidDel="007C7D83">
              <w:fldChar w:fldCharType="separate"/>
            </w:r>
            <w:r w:rsidR="00AE30CD" w:rsidDel="007C7D83">
              <w:rPr>
                <w:noProof/>
              </w:rPr>
              <w:delText xml:space="preserve"> </w:delText>
            </w:r>
            <w:r w:rsidR="00AE30CD" w:rsidRPr="00AE30CD" w:rsidDel="007C7D83">
              <w:rPr>
                <w:noProof/>
              </w:rPr>
              <w:delText>[9]</w:delText>
            </w:r>
            <w:r w:rsidR="00DE141D" w:rsidDel="007C7D83">
              <w:fldChar w:fldCharType="end"/>
            </w:r>
          </w:del>
          <w:customXmlDelRangeStart w:id="505" w:author="Srishti" w:date="2025-11-02T16:23:00Z"/>
        </w:sdtContent>
      </w:sdt>
      <w:customXmlDelRangeEnd w:id="505"/>
      <w:del w:id="506" w:author="Srishti" w:date="2025-11-02T16:23:00Z" w16du:dateUtc="2025-11-02T10:53:00Z">
        <w:r w:rsidR="008D5AEA" w:rsidRPr="008D5AEA" w:rsidDel="007C7D83">
          <w:delText>.</w:delText>
        </w:r>
      </w:del>
    </w:p>
    <w:p w14:paraId="6A8B5272" w14:textId="77777777" w:rsidR="007C7D83" w:rsidRDefault="007C7D83" w:rsidP="007C7D83">
      <w:pPr>
        <w:pStyle w:val="NormalBPBHEB"/>
        <w:pPrChange w:id="507" w:author="Srishti" w:date="2025-11-02T16:22:00Z" w16du:dateUtc="2025-11-02T10:52:00Z">
          <w:pPr>
            <w:jc w:val="both"/>
          </w:pPr>
        </w:pPrChange>
      </w:pPr>
      <w:commentRangeStart w:id="508"/>
      <w:commentRangeEnd w:id="508"/>
      <w:ins w:id="509" w:author="Srishti" w:date="2025-11-02T16:23:00Z" w16du:dateUtc="2025-11-02T10:53:00Z">
        <w:r>
          <w:rPr>
            <w:rStyle w:val="CommentReference"/>
            <w:rFonts w:ascii="Arial" w:eastAsia="Arial" w:hAnsi="Arial" w:cs="Arial"/>
          </w:rPr>
          <w:commentReference w:id="508"/>
        </w:r>
      </w:ins>
    </w:p>
    <w:p w14:paraId="647A48FD" w14:textId="77777777" w:rsidR="007C7D83" w:rsidRDefault="00125449" w:rsidP="007C7D83">
      <w:pPr>
        <w:pStyle w:val="FigureBPBHEB"/>
        <w:rPr>
          <w:ins w:id="510" w:author="Srishti" w:date="2025-11-02T16:23:00Z" w16du:dateUtc="2025-11-02T10:53:00Z"/>
        </w:rPr>
        <w:pPrChange w:id="511" w:author="Srishti" w:date="2025-11-02T16:24:00Z" w16du:dateUtc="2025-11-02T10:54:00Z">
          <w:pPr>
            <w:jc w:val="both"/>
          </w:pPr>
        </w:pPrChange>
      </w:pPr>
      <w:r>
        <w:rPr>
          <w:noProof/>
        </w:rPr>
        <w:drawing>
          <wp:inline distT="0" distB="0" distL="0" distR="0" wp14:anchorId="233BEB0F" wp14:editId="75265EB3">
            <wp:extent cx="3101340" cy="3101340"/>
            <wp:effectExtent l="0" t="0" r="3810" b="3810"/>
            <wp:docPr id="779126108" name="Picture 6" descr="A diagram of different schedul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6108" name="Picture 6" descr="A diagram of different schedulers&#10;&#10;AI-generated content may be incorrect."/>
                    <pic:cNvPicPr/>
                  </pic:nvPicPr>
                  <pic:blipFill>
                    <a:blip r:embed="rId17"/>
                    <a:stretch>
                      <a:fillRect/>
                    </a:stretch>
                  </pic:blipFill>
                  <pic:spPr>
                    <a:xfrm>
                      <a:off x="0" y="0"/>
                      <a:ext cx="3101340" cy="3101340"/>
                    </a:xfrm>
                    <a:prstGeom prst="rect">
                      <a:avLst/>
                    </a:prstGeom>
                  </pic:spPr>
                </pic:pic>
              </a:graphicData>
            </a:graphic>
          </wp:inline>
        </w:drawing>
      </w:r>
    </w:p>
    <w:p w14:paraId="2B01D194" w14:textId="5F54EE44" w:rsidR="007C7D83" w:rsidRPr="007C7D83" w:rsidRDefault="007C7D83" w:rsidP="007C7D83">
      <w:pPr>
        <w:pStyle w:val="FigureCaptionBPBHEB"/>
        <w:rPr>
          <w:ins w:id="512" w:author="Srishti" w:date="2025-11-02T16:24:00Z" w16du:dateUtc="2025-11-02T10:54:00Z"/>
        </w:rPr>
      </w:pPr>
      <w:ins w:id="513" w:author="Srishti" w:date="2025-11-02T16:24:00Z" w16du:dateUtc="2025-11-02T10:54:00Z">
        <w:r w:rsidRPr="007C7D83">
          <w:rPr>
            <w:b/>
            <w:bCs w:val="0"/>
            <w:rPrChange w:id="514" w:author="Srishti" w:date="2025-11-02T16:24:00Z" w16du:dateUtc="2025-11-02T10:54:00Z">
              <w:rPr/>
            </w:rPrChange>
          </w:rPr>
          <w:t>Figure 7</w:t>
        </w:r>
        <w:r>
          <w:rPr>
            <w:b/>
            <w:bCs w:val="0"/>
          </w:rPr>
          <w:t>.</w:t>
        </w:r>
        <w:r w:rsidRPr="007C7D83">
          <w:rPr>
            <w:b/>
            <w:bCs w:val="0"/>
            <w:rPrChange w:id="515" w:author="Srishti" w:date="2025-11-02T16:24:00Z" w16du:dateUtc="2025-11-02T10:54:00Z">
              <w:rPr/>
            </w:rPrChange>
          </w:rPr>
          <w:t>3</w:t>
        </w:r>
        <w:r>
          <w:t>:</w:t>
        </w:r>
        <w:r w:rsidRPr="007C7D83">
          <w:t xml:space="preserve"> Contrasting </w:t>
        </w:r>
        <w:r>
          <w:t>d</w:t>
        </w:r>
        <w:r w:rsidRPr="007C7D83">
          <w:t xml:space="preserve">iscrete and </w:t>
        </w:r>
        <w:r>
          <w:t>c</w:t>
        </w:r>
        <w:r w:rsidRPr="007C7D83">
          <w:t xml:space="preserve">ontinuous </w:t>
        </w:r>
        <w:r>
          <w:t>s</w:t>
        </w:r>
        <w:r w:rsidRPr="007C7D83">
          <w:t>chedulers</w:t>
        </w:r>
      </w:ins>
    </w:p>
    <w:p w14:paraId="4E7BF2F0" w14:textId="77777777" w:rsidR="007C7D83" w:rsidRDefault="007C7D83" w:rsidP="007C7D83">
      <w:pPr>
        <w:pStyle w:val="NormalBPBHEB"/>
        <w:rPr>
          <w:ins w:id="516" w:author="Srishti" w:date="2025-11-02T16:21:00Z" w16du:dateUtc="2025-11-02T10:51:00Z"/>
        </w:rPr>
        <w:pPrChange w:id="517" w:author="Srishti" w:date="2025-11-02T16:24:00Z" w16du:dateUtc="2025-11-02T10:54:00Z">
          <w:pPr>
            <w:jc w:val="both"/>
          </w:pPr>
        </w:pPrChange>
      </w:pPr>
    </w:p>
    <w:p w14:paraId="7BB16AFE" w14:textId="476DB110" w:rsidR="006308FE" w:rsidRPr="00095C81" w:rsidRDefault="006224D0" w:rsidP="007C7D83">
      <w:pPr>
        <w:pStyle w:val="NormalBPBHEB"/>
        <w:pPrChange w:id="518" w:author="Srishti" w:date="2025-11-02T16:24:00Z" w16du:dateUtc="2025-11-02T10:54:00Z">
          <w:pPr>
            <w:jc w:val="both"/>
          </w:pPr>
        </w:pPrChange>
      </w:pPr>
      <w:r>
        <w:t>S</w:t>
      </w:r>
      <w:r w:rsidR="006308FE" w:rsidRPr="00095C81">
        <w:t>chedulers do</w:t>
      </w:r>
      <w:ins w:id="519" w:author="Srishti" w:date="2025-11-02T16:24:00Z" w16du:dateUtc="2025-11-02T10:54:00Z">
        <w:r w:rsidR="007C7D83">
          <w:t xml:space="preserve"> </w:t>
        </w:r>
      </w:ins>
      <w:r w:rsidR="006308FE" w:rsidRPr="00095C81">
        <w:t>n</w:t>
      </w:r>
      <w:ins w:id="520" w:author="Srishti" w:date="2025-11-02T16:24:00Z" w16du:dateUtc="2025-11-02T10:54:00Z">
        <w:r w:rsidR="007C7D83">
          <w:t>o</w:t>
        </w:r>
      </w:ins>
      <w:del w:id="521" w:author="Srishti" w:date="2025-11-02T16:24:00Z" w16du:dateUtc="2025-11-02T10:54:00Z">
        <w:r w:rsidR="006308FE" w:rsidRPr="00095C81" w:rsidDel="007C7D83">
          <w:delText>'</w:delText>
        </w:r>
      </w:del>
      <w:r w:rsidR="006308FE" w:rsidRPr="00095C81">
        <w:t>t merely adjust parameters</w:t>
      </w:r>
      <w:ins w:id="522" w:author="Srishti" w:date="2025-11-02T16:25:00Z" w16du:dateUtc="2025-11-02T10:55:00Z">
        <w:r w:rsidR="007C7D83">
          <w:t>;</w:t>
        </w:r>
      </w:ins>
      <w:ins w:id="523" w:author="Srishti" w:date="2025-11-02T16:24:00Z" w16du:dateUtc="2025-11-02T10:54:00Z">
        <w:r w:rsidR="007C7D83">
          <w:t xml:space="preserve"> </w:t>
        </w:r>
      </w:ins>
      <w:del w:id="524" w:author="Srishti" w:date="2025-11-02T16:24:00Z" w16du:dateUtc="2025-11-02T10:54:00Z">
        <w:r w:rsidR="006308FE" w:rsidRPr="00095C81" w:rsidDel="007C7D83">
          <w:delText>—</w:delText>
        </w:r>
      </w:del>
      <w:r w:rsidR="006308FE" w:rsidRPr="00095C81">
        <w:t>they orchestrate learning itself. By switching between discrete and continuous approaches, they determine the rhythm and responsiveness of model optimization, defining how swiftly or subtly a model converges on insight.</w:t>
      </w:r>
    </w:p>
    <w:p w14:paraId="278D1E22" w14:textId="346F29C3" w:rsidR="00095C81" w:rsidRPr="00095C81" w:rsidRDefault="006224D0" w:rsidP="007C7D83">
      <w:pPr>
        <w:pStyle w:val="NormalBPBHEB"/>
        <w:pPrChange w:id="525" w:author="Srishti" w:date="2025-11-02T16:25:00Z" w16du:dateUtc="2025-11-02T10:55:00Z">
          <w:pPr>
            <w:jc w:val="both"/>
          </w:pPr>
        </w:pPrChange>
      </w:pPr>
      <w:r w:rsidRPr="007C7D83">
        <w:rPr>
          <w:i/>
          <w:iCs/>
          <w:rPrChange w:id="526" w:author="Srishti" w:date="2025-11-02T16:25:00Z" w16du:dateUtc="2025-11-02T10:55:00Z">
            <w:rPr/>
          </w:rPrChange>
        </w:rPr>
        <w:t>Figure</w:t>
      </w:r>
      <w:r w:rsidR="00D80709" w:rsidRPr="007C7D83">
        <w:rPr>
          <w:i/>
          <w:iCs/>
          <w:rPrChange w:id="527" w:author="Srishti" w:date="2025-11-02T16:25:00Z" w16du:dateUtc="2025-11-02T10:55:00Z">
            <w:rPr/>
          </w:rPrChange>
        </w:rPr>
        <w:t xml:space="preserve"> </w:t>
      </w:r>
      <w:r w:rsidR="00E172CF" w:rsidRPr="007C7D83">
        <w:rPr>
          <w:i/>
          <w:iCs/>
          <w:rPrChange w:id="528" w:author="Srishti" w:date="2025-11-02T16:25:00Z" w16du:dateUtc="2025-11-02T10:55:00Z">
            <w:rPr/>
          </w:rPrChange>
        </w:rPr>
        <w:t>7.3</w:t>
      </w:r>
      <w:r>
        <w:t xml:space="preserve"> </w:t>
      </w:r>
      <w:r w:rsidR="00591822">
        <w:t>illustrates a side-by-side schematic comparing the interval-based rigidity of discrete schedulers with the smooth, responsive flow of continuous scheduling methods, highlighting</w:t>
      </w:r>
      <w:r w:rsidR="006308FE" w:rsidRPr="00095C81">
        <w:t xml:space="preserve"> their respective roles in managing learning rate dynamics during training</w:t>
      </w:r>
      <w:r w:rsidR="00591822">
        <w:t>.</w:t>
      </w:r>
    </w:p>
    <w:p w14:paraId="231E3D83" w14:textId="7A32E085" w:rsidR="00FE49E7" w:rsidRDefault="00FE49E7" w:rsidP="007C7D83">
      <w:pPr>
        <w:pStyle w:val="NormalBPBHEB"/>
        <w:pPrChange w:id="529" w:author="Srishti" w:date="2025-11-02T16:25:00Z" w16du:dateUtc="2025-11-02T10:55:00Z">
          <w:pPr>
            <w:jc w:val="both"/>
          </w:pPr>
        </w:pPrChange>
      </w:pPr>
    </w:p>
    <w:p w14:paraId="78E4F0FD" w14:textId="573365D6" w:rsidR="00833A99" w:rsidRPr="00EF6666" w:rsidRDefault="00833A99" w:rsidP="007C7D83">
      <w:pPr>
        <w:pStyle w:val="Heading2BPBHEB"/>
        <w:pPrChange w:id="530" w:author="Srishti" w:date="2025-11-02T16:25:00Z" w16du:dateUtc="2025-11-02T10:55:00Z">
          <w:pPr>
            <w:pStyle w:val="H2-Heading"/>
            <w:jc w:val="both"/>
          </w:pPr>
        </w:pPrChange>
      </w:pPr>
      <w:r w:rsidRPr="00EF6666">
        <w:t xml:space="preserve">Discrete </w:t>
      </w:r>
      <w:ins w:id="531" w:author="Srishti" w:date="2025-11-02T16:25:00Z" w16du:dateUtc="2025-11-02T10:55:00Z">
        <w:r w:rsidR="007C7D83">
          <w:t>s</w:t>
        </w:r>
      </w:ins>
      <w:del w:id="532" w:author="Srishti" w:date="2025-11-02T16:25:00Z" w16du:dateUtc="2025-11-02T10:55:00Z">
        <w:r w:rsidRPr="00EF6666" w:rsidDel="007C7D83">
          <w:delText>S</w:delText>
        </w:r>
      </w:del>
      <w:r w:rsidRPr="00EF6666">
        <w:t>chedulers</w:t>
      </w:r>
    </w:p>
    <w:p w14:paraId="4BBE91DA" w14:textId="4C81CA6C" w:rsidR="008D5AEA" w:rsidRDefault="007C7D83" w:rsidP="007C7D83">
      <w:pPr>
        <w:pStyle w:val="NormalBPBHEB"/>
        <w:rPr>
          <w:ins w:id="533" w:author="Srishti" w:date="2025-11-02T16:25:00Z" w16du:dateUtc="2025-11-02T10:55:00Z"/>
        </w:rPr>
      </w:pPr>
      <w:del w:id="534" w:author="Srishti" w:date="2025-11-02T16:24:00Z" w16du:dateUtc="2025-11-02T10:54:00Z">
        <w:r w:rsidDel="007C7D83">
          <w:rPr>
            <w:noProof/>
          </w:rPr>
          <mc:AlternateContent>
            <mc:Choice Requires="wps">
              <w:drawing>
                <wp:anchor distT="0" distB="0" distL="114300" distR="114300" simplePos="0" relativeHeight="251668480" behindDoc="1" locked="0" layoutInCell="1" allowOverlap="1" wp14:anchorId="2BE4C7E6" wp14:editId="2A3F81C7">
                  <wp:simplePos x="0" y="0"/>
                  <wp:positionH relativeFrom="column">
                    <wp:posOffset>4197985</wp:posOffset>
                  </wp:positionH>
                  <wp:positionV relativeFrom="paragraph">
                    <wp:posOffset>828040</wp:posOffset>
                  </wp:positionV>
                  <wp:extent cx="1139190" cy="55245"/>
                  <wp:effectExtent l="0" t="0" r="3810" b="1905"/>
                  <wp:wrapTight wrapText="bothSides">
                    <wp:wrapPolygon edited="0">
                      <wp:start x="0" y="0"/>
                      <wp:lineTo x="0" y="14897"/>
                      <wp:lineTo x="21311" y="14897"/>
                      <wp:lineTo x="21311" y="0"/>
                      <wp:lineTo x="0" y="0"/>
                    </wp:wrapPolygon>
                  </wp:wrapTight>
                  <wp:docPr id="466558243" name="Text Box 1"/>
                  <wp:cNvGraphicFramePr/>
                  <a:graphic xmlns:a="http://schemas.openxmlformats.org/drawingml/2006/main">
                    <a:graphicData uri="http://schemas.microsoft.com/office/word/2010/wordprocessingShape">
                      <wps:wsp>
                        <wps:cNvSpPr txBox="1"/>
                        <wps:spPr>
                          <a:xfrm>
                            <a:off x="0" y="0"/>
                            <a:ext cx="1139190" cy="55245"/>
                          </a:xfrm>
                          <a:prstGeom prst="rect">
                            <a:avLst/>
                          </a:prstGeom>
                          <a:solidFill>
                            <a:prstClr val="white"/>
                          </a:solidFill>
                          <a:ln>
                            <a:noFill/>
                          </a:ln>
                        </wps:spPr>
                        <wps:txbx>
                          <w:txbxContent>
                            <w:p w14:paraId="230EB4BE" w14:textId="1C6DDBB0" w:rsidR="00B545A6" w:rsidRPr="00187FA0" w:rsidRDefault="00B545A6" w:rsidP="005C344C">
                              <w:pPr>
                                <w:pStyle w:val="Caption"/>
                                <w:jc w:val="center"/>
                                <w:rPr>
                                  <w:noProof/>
                                  <w:sz w:val="22"/>
                                  <w:szCs w:val="22"/>
                                </w:rPr>
                              </w:pPr>
                              <w:del w:id="535" w:author="Srishti" w:date="2025-11-02T16:24:00Z" w16du:dateUtc="2025-11-02T10:54:00Z">
                                <w:r w:rsidDel="007C7D83">
                                  <w:delText xml:space="preserve">Figure 7. </w:delText>
                                </w:r>
                                <w:r w:rsidDel="007C7D83">
                                  <w:fldChar w:fldCharType="begin"/>
                                </w:r>
                                <w:r w:rsidDel="007C7D83">
                                  <w:delInstrText xml:space="preserve"> SEQ Figure_7. \* ARABIC </w:delInstrText>
                                </w:r>
                                <w:r w:rsidDel="007C7D83">
                                  <w:fldChar w:fldCharType="separate"/>
                                </w:r>
                                <w:r w:rsidDel="007C7D83">
                                  <w:rPr>
                                    <w:noProof/>
                                  </w:rPr>
                                  <w:delText>3</w:delText>
                                </w:r>
                                <w:r w:rsidDel="007C7D83">
                                  <w:fldChar w:fldCharType="end"/>
                                </w:r>
                                <w:r w:rsidDel="007C7D83">
                                  <w:delText xml:space="preserve"> </w:delText>
                                </w:r>
                                <w:r w:rsidRPr="002E1D1D" w:rsidDel="007C7D83">
                                  <w:delText>Contrasting Discrete and Continuous Schedulers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4C7E6" id="_x0000_s1027" type="#_x0000_t202" style="position:absolute;left:0;text-align:left;margin-left:330.55pt;margin-top:65.2pt;width:89.7pt;height:4.3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" stroked="f">
                  <v:textbox inset="0,0,0,0">
                    <w:txbxContent>
                      <w:p w14:paraId="230EB4BE" w14:textId="1C6DDBB0" w:rsidR="00B545A6" w:rsidRPr="00187FA0" w:rsidRDefault="00B545A6" w:rsidP="005C344C">
                        <w:pPr>
                          <w:pStyle w:val="Caption"/>
                          <w:jc w:val="center"/>
                          <w:rPr>
                            <w:noProof/>
                            <w:sz w:val="22"/>
                            <w:szCs w:val="22"/>
                          </w:rPr>
                        </w:pPr>
                        <w:del w:id="536" w:author="Srishti" w:date="2025-11-02T16:24:00Z" w16du:dateUtc="2025-11-02T10:54:00Z">
                          <w:r w:rsidDel="007C7D83">
                            <w:delText xml:space="preserve">Figure 7. </w:delText>
                          </w:r>
                          <w:r w:rsidDel="007C7D83">
                            <w:fldChar w:fldCharType="begin"/>
                          </w:r>
                          <w:r w:rsidDel="007C7D83">
                            <w:delInstrText xml:space="preserve"> SEQ Figure_7. \* ARABIC </w:delInstrText>
                          </w:r>
                          <w:r w:rsidDel="007C7D83">
                            <w:fldChar w:fldCharType="separate"/>
                          </w:r>
                          <w:r w:rsidDel="007C7D83">
                            <w:rPr>
                              <w:noProof/>
                            </w:rPr>
                            <w:delText>3</w:delText>
                          </w:r>
                          <w:r w:rsidDel="007C7D83">
                            <w:fldChar w:fldCharType="end"/>
                          </w:r>
                          <w:r w:rsidDel="007C7D83">
                            <w:delText xml:space="preserve"> </w:delText>
                          </w:r>
                          <w:r w:rsidRPr="002E1D1D" w:rsidDel="007C7D83">
                            <w:delText>Contrasting Discrete and Continuous Schedulers</w:delText>
                          </w:r>
                        </w:del>
                      </w:p>
                    </w:txbxContent>
                  </v:textbox>
                  <w10:wrap type="tight"/>
                </v:shape>
              </w:pict>
            </mc:Fallback>
          </mc:AlternateContent>
        </w:r>
      </w:del>
      <w:r w:rsidR="00D506F9">
        <w:t xml:space="preserve">Discrete schedulers modify parameters in a step-by-step way at set intervals. These schedulers are commonly used in general-purpose training due to their simplicity and predictability. By adhering to a clear schedule for updates, they offer stability in training processes, making </w:t>
      </w:r>
      <w:r w:rsidR="00D506F9">
        <w:lastRenderedPageBreak/>
        <w:t xml:space="preserve">them suitable for structured tasks and large datasets where computational resources are abundant. Their fixed adjustments help prevent early convergence and enable models to fine-tune their parameters gradually, often achieving a balance between exploration and </w:t>
      </w:r>
      <w:commentRangeStart w:id="537"/>
      <w:r w:rsidR="00D506F9">
        <w:t>exploitation</w:t>
      </w:r>
      <w:commentRangeEnd w:id="537"/>
      <w:r w:rsidR="00261421">
        <w:rPr>
          <w:rStyle w:val="CommentReference"/>
          <w:rFonts w:ascii="Arial" w:eastAsia="Arial" w:hAnsi="Arial" w:cs="Arial"/>
        </w:rPr>
        <w:commentReference w:id="537"/>
      </w:r>
      <w:r w:rsidR="00D506F9">
        <w:t>.</w:t>
      </w:r>
    </w:p>
    <w:p w14:paraId="70DAE4AA" w14:textId="77777777" w:rsidR="007C7D83" w:rsidRDefault="007C7D83" w:rsidP="007C7D83">
      <w:pPr>
        <w:pStyle w:val="NormalBPBHEB"/>
        <w:pPrChange w:id="538" w:author="Srishti" w:date="2025-11-02T16:25:00Z" w16du:dateUtc="2025-11-02T10:55:00Z">
          <w:pPr>
            <w:jc w:val="both"/>
          </w:pPr>
        </w:pPrChange>
      </w:pPr>
    </w:p>
    <w:p w14:paraId="01FE0177" w14:textId="1B63D1E5" w:rsidR="00833A99" w:rsidRPr="00EF6666" w:rsidDel="00261421" w:rsidRDefault="00833A99" w:rsidP="00261421">
      <w:pPr>
        <w:pStyle w:val="NormalBPBHEB"/>
        <w:numPr>
          <w:ilvl w:val="0"/>
          <w:numId w:val="33"/>
        </w:numPr>
        <w:rPr>
          <w:del w:id="539" w:author="Srishti" w:date="2025-11-02T16:31:00Z" w16du:dateUtc="2025-11-02T11:01:00Z"/>
        </w:rPr>
        <w:pPrChange w:id="540" w:author="Srishti" w:date="2025-11-02T16:31:00Z" w16du:dateUtc="2025-11-02T11:01:00Z">
          <w:pPr>
            <w:pStyle w:val="H3-Subheading"/>
            <w:jc w:val="both"/>
          </w:pPr>
        </w:pPrChange>
      </w:pPr>
      <w:r w:rsidRPr="00261421">
        <w:rPr>
          <w:b/>
          <w:bCs/>
          <w:rPrChange w:id="541" w:author="Srishti" w:date="2025-11-02T16:31:00Z" w16du:dateUtc="2025-11-02T11:01:00Z">
            <w:rPr/>
          </w:rPrChange>
        </w:rPr>
        <w:t>Modify parameters at fixed intervals or epochs</w:t>
      </w:r>
      <w:del w:id="542" w:author="Srishti" w:date="2025-11-02T16:25:00Z" w16du:dateUtc="2025-11-02T10:55:00Z">
        <w:r w:rsidRPr="00EF6666" w:rsidDel="007C7D83">
          <w:delText>.</w:delText>
        </w:r>
      </w:del>
      <w:ins w:id="543" w:author="Srishti" w:date="2025-11-02T16:31:00Z" w16du:dateUtc="2025-11-02T11:01:00Z">
        <w:r w:rsidR="00261421">
          <w:t xml:space="preserve">: </w:t>
        </w:r>
      </w:ins>
    </w:p>
    <w:p w14:paraId="1A013F8B" w14:textId="0E01B183" w:rsidR="008D5AEA" w:rsidRDefault="00D506F9" w:rsidP="00261421">
      <w:pPr>
        <w:pStyle w:val="NormalBPBHEB"/>
        <w:numPr>
          <w:ilvl w:val="0"/>
          <w:numId w:val="33"/>
        </w:numPr>
        <w:rPr>
          <w:ins w:id="544" w:author="Srishti" w:date="2025-11-02T16:26:00Z" w16du:dateUtc="2025-11-02T10:56:00Z"/>
        </w:rPr>
        <w:pPrChange w:id="545" w:author="Srishti" w:date="2025-11-02T16:31:00Z" w16du:dateUtc="2025-11-02T11:01:00Z">
          <w:pPr>
            <w:pStyle w:val="NormalBPBHEB"/>
          </w:pPr>
        </w:pPrChange>
      </w:pPr>
      <w:r>
        <w:t xml:space="preserve">Discrete schedulers follow a step-by-step approach, updating parameters at specific points during training. For instance, a learning rate schedule might reduce the learning rate by a set amount every 10 epochs. This approach prevents early convergence and enables gradual refinement of the model's weights. A </w:t>
      </w:r>
      <w:r w:rsidR="00304857">
        <w:t xml:space="preserve">typical </w:t>
      </w:r>
      <w:r>
        <w:t>example is the Step Decay Scheduler, where the learning rate decreases by a certain fraction after a fixed number of epochs</w:t>
      </w:r>
      <w:r w:rsidR="008D5AEA" w:rsidRPr="008D5AEA">
        <w:t xml:space="preserve"> </w:t>
      </w:r>
      <w:ins w:id="546" w:author="Srishti" w:date="2025-11-02T16:26:00Z" w16du:dateUtc="2025-11-02T10:56:00Z">
        <w:r w:rsidR="007C7D83">
          <w:t>[1].</w:t>
        </w:r>
      </w:ins>
      <w:customXmlDelRangeStart w:id="547" w:author="Srishti" w:date="2025-11-02T16:26:00Z"/>
      <w:sdt>
        <w:sdtPr>
          <w:id w:val="-868454590"/>
          <w:citation/>
        </w:sdtPr>
        <w:sdtContent>
          <w:customXmlDelRangeEnd w:id="547"/>
          <w:del w:id="548" w:author="Srishti" w:date="2025-11-02T16:26:00Z" w16du:dateUtc="2025-11-02T10:56:00Z">
            <w:r w:rsidR="00DE141D" w:rsidDel="007C7D83">
              <w:fldChar w:fldCharType="begin"/>
            </w:r>
            <w:r w:rsidR="00DE141D" w:rsidDel="007C7D83">
              <w:delInstrText xml:space="preserve"> CITATION Goodfellow2016 \l 1033 </w:delInstrText>
            </w:r>
            <w:r w:rsidR="00DE141D" w:rsidDel="007C7D83">
              <w:fldChar w:fldCharType="separate"/>
            </w:r>
            <w:r w:rsidR="00AE30CD" w:rsidRPr="00AE30CD" w:rsidDel="007C7D83">
              <w:rPr>
                <w:noProof/>
              </w:rPr>
              <w:delText>[1]</w:delText>
            </w:r>
            <w:r w:rsidR="00DE141D" w:rsidDel="007C7D83">
              <w:fldChar w:fldCharType="end"/>
            </w:r>
          </w:del>
          <w:customXmlDelRangeStart w:id="549" w:author="Srishti" w:date="2025-11-02T16:26:00Z"/>
        </w:sdtContent>
      </w:sdt>
      <w:customXmlDelRangeEnd w:id="549"/>
      <w:del w:id="550" w:author="Srishti" w:date="2025-11-02T16:26:00Z" w16du:dateUtc="2025-11-02T10:56:00Z">
        <w:r w:rsidR="008D5AEA" w:rsidRPr="008D5AEA" w:rsidDel="007C7D83">
          <w:delText>.</w:delText>
        </w:r>
      </w:del>
    </w:p>
    <w:p w14:paraId="2748592B" w14:textId="77777777" w:rsidR="007C7D83" w:rsidRPr="00261421" w:rsidDel="00261421" w:rsidRDefault="007C7D83" w:rsidP="00261421">
      <w:pPr>
        <w:pStyle w:val="NormalBPBHEB"/>
        <w:rPr>
          <w:del w:id="551" w:author="Srishti" w:date="2025-11-02T16:31:00Z" w16du:dateUtc="2025-11-02T11:01:00Z"/>
          <w:b/>
          <w:bCs/>
          <w:rPrChange w:id="552" w:author="Srishti" w:date="2025-11-02T16:31:00Z" w16du:dateUtc="2025-11-02T11:01:00Z">
            <w:rPr>
              <w:del w:id="553" w:author="Srishti" w:date="2025-11-02T16:31:00Z" w16du:dateUtc="2025-11-02T11:01:00Z"/>
            </w:rPr>
          </w:rPrChange>
        </w:rPr>
        <w:pPrChange w:id="554" w:author="Srishti" w:date="2025-11-02T16:31:00Z" w16du:dateUtc="2025-11-02T11:01:00Z">
          <w:pPr>
            <w:pStyle w:val="P-Regular"/>
            <w:jc w:val="both"/>
          </w:pPr>
        </w:pPrChange>
      </w:pPr>
    </w:p>
    <w:p w14:paraId="088AE6E9" w14:textId="1AE0B105" w:rsidR="00833A99" w:rsidRPr="00EF6666" w:rsidDel="00261421" w:rsidRDefault="00833A99" w:rsidP="00261421">
      <w:pPr>
        <w:pStyle w:val="NormalBPBHEB"/>
        <w:rPr>
          <w:del w:id="555" w:author="Srishti" w:date="2025-11-02T16:31:00Z" w16du:dateUtc="2025-11-02T11:01:00Z"/>
        </w:rPr>
        <w:pPrChange w:id="556" w:author="Srishti" w:date="2025-11-02T16:31:00Z" w16du:dateUtc="2025-11-02T11:01:00Z">
          <w:pPr>
            <w:pStyle w:val="H3-Subheading"/>
            <w:jc w:val="both"/>
          </w:pPr>
        </w:pPrChange>
      </w:pPr>
      <w:r w:rsidRPr="00261421">
        <w:rPr>
          <w:b/>
          <w:bCs/>
          <w:rPrChange w:id="557" w:author="Srishti" w:date="2025-11-02T16:31:00Z" w16du:dateUtc="2025-11-02T11:01:00Z">
            <w:rPr/>
          </w:rPrChange>
        </w:rPr>
        <w:t>Commonly used in step decay and multi-step learning rate schedules</w:t>
      </w:r>
      <w:ins w:id="558" w:author="Srishti" w:date="2025-11-02T16:31:00Z" w16du:dateUtc="2025-11-02T11:01:00Z">
        <w:r w:rsidR="00261421">
          <w:t xml:space="preserve">: </w:t>
        </w:r>
      </w:ins>
    </w:p>
    <w:p w14:paraId="4BB8F828" w14:textId="5BF449FA" w:rsidR="008D5AEA" w:rsidRDefault="008D5AEA" w:rsidP="00261421">
      <w:pPr>
        <w:pStyle w:val="NormalBPBHEB"/>
        <w:numPr>
          <w:ilvl w:val="0"/>
          <w:numId w:val="33"/>
        </w:numPr>
        <w:rPr>
          <w:ins w:id="559" w:author="Srishti" w:date="2025-11-02T16:29:00Z" w16du:dateUtc="2025-11-02T10:59:00Z"/>
        </w:rPr>
        <w:pPrChange w:id="560" w:author="Srishti" w:date="2025-11-02T16:31:00Z" w16du:dateUtc="2025-11-02T11:01:00Z">
          <w:pPr>
            <w:pStyle w:val="NormalBPBHEB"/>
          </w:pPr>
        </w:pPrChange>
      </w:pPr>
      <w:r w:rsidRPr="008D5AEA">
        <w:t xml:space="preserve">Step decay schedulers are highly effective in tasks requiring slow convergence, such as image classification or language modeling on massive datasets. Multi-step schedules extend this concept by adjusting parameters at multiple predefined points, offering </w:t>
      </w:r>
      <w:r w:rsidR="00D003BE" w:rsidRPr="008D5AEA">
        <w:t>more</w:t>
      </w:r>
      <w:r w:rsidRPr="008D5AEA">
        <w:t xml:space="preserve"> flexibility for fine-tuning models.</w:t>
      </w:r>
    </w:p>
    <w:p w14:paraId="501E78CF" w14:textId="77777777" w:rsidR="00261421" w:rsidRPr="00833A99" w:rsidRDefault="00261421" w:rsidP="007C7D83">
      <w:pPr>
        <w:pStyle w:val="NormalBPBHEB"/>
        <w:pPrChange w:id="561" w:author="Srishti" w:date="2025-11-02T16:27:00Z" w16du:dateUtc="2025-11-02T10:57:00Z">
          <w:pPr>
            <w:pStyle w:val="P-Regular"/>
            <w:jc w:val="both"/>
          </w:pPr>
        </w:pPrChange>
      </w:pPr>
    </w:p>
    <w:p w14:paraId="53C9205C" w14:textId="50378EE7" w:rsidR="00833A99" w:rsidRPr="00EF6666" w:rsidRDefault="00833A99" w:rsidP="00261421">
      <w:pPr>
        <w:pStyle w:val="Heading3BPBHEB"/>
        <w:pPrChange w:id="562" w:author="Srishti" w:date="2025-11-02T16:29:00Z" w16du:dateUtc="2025-11-02T10:59:00Z">
          <w:pPr>
            <w:pStyle w:val="H3-Subheading"/>
            <w:jc w:val="both"/>
          </w:pPr>
        </w:pPrChange>
      </w:pPr>
      <w:r w:rsidRPr="00261421">
        <w:rPr>
          <w:bCs/>
        </w:rPr>
        <w:t>Example</w:t>
      </w:r>
      <w:r w:rsidRPr="00EF6666">
        <w:t>: Reducing the learning rate by half every 10 epochs</w:t>
      </w:r>
      <w:del w:id="563" w:author="Srishti" w:date="2025-11-02T16:27:00Z" w16du:dateUtc="2025-11-02T10:57:00Z">
        <w:r w:rsidRPr="00EF6666" w:rsidDel="007C7D83">
          <w:delText>.</w:delText>
        </w:r>
      </w:del>
    </w:p>
    <w:p w14:paraId="464703A5" w14:textId="49C0D051" w:rsidR="00EF6666" w:rsidRDefault="00561625" w:rsidP="00261421">
      <w:pPr>
        <w:pStyle w:val="NormalBPBHEB"/>
        <w:pPrChange w:id="564" w:author="Srishti" w:date="2025-11-02T16:28:00Z" w16du:dateUtc="2025-11-02T10:58:00Z">
          <w:pPr>
            <w:pStyle w:val="P-Regular"/>
            <w:jc w:val="both"/>
          </w:pPr>
        </w:pPrChange>
      </w:pPr>
      <w:r w:rsidRPr="00561625">
        <w:t xml:space="preserve">This common scheduling technique reduces the learning rate by a fixed fraction at regular intervals, enabling the model to stabilize its optimization process as training progresses. </w:t>
      </w:r>
      <w:del w:id="565" w:author="Srishti" w:date="2025-11-02T16:28:00Z" w16du:dateUtc="2025-11-02T10:58:00Z">
        <w:r w:rsidRPr="00561625" w:rsidDel="00261421">
          <w:delText xml:space="preserve">Below </w:delText>
        </w:r>
      </w:del>
      <w:ins w:id="566" w:author="Srishti" w:date="2025-11-02T16:28:00Z" w16du:dateUtc="2025-11-02T10:58:00Z">
        <w:r w:rsidR="00261421">
          <w:t>The following</w:t>
        </w:r>
        <w:r w:rsidR="00261421" w:rsidRPr="00561625">
          <w:t xml:space="preserve"> </w:t>
        </w:r>
      </w:ins>
      <w:r w:rsidRPr="00561625">
        <w:t xml:space="preserve">is </w:t>
      </w:r>
      <w:r w:rsidR="00494745" w:rsidRPr="00561625">
        <w:t>the Python</w:t>
      </w:r>
      <w:r w:rsidRPr="00561625">
        <w:t xml:space="preserve"> implementation of this strategy:</w:t>
      </w:r>
    </w:p>
    <w:p w14:paraId="440637B4" w14:textId="71543375" w:rsidR="00EF6666" w:rsidRPr="00261421" w:rsidRDefault="00EF6666" w:rsidP="00EF6666">
      <w:pPr>
        <w:pStyle w:val="SC-Source"/>
        <w:rPr>
          <w:rFonts w:ascii="Consolas" w:hAnsi="Consolas"/>
          <w:sz w:val="20"/>
          <w:szCs w:val="20"/>
          <w:rPrChange w:id="567" w:author="Srishti" w:date="2025-11-02T16:28:00Z" w16du:dateUtc="2025-11-02T10:58:00Z">
            <w:rPr/>
          </w:rPrChange>
        </w:rPr>
      </w:pPr>
      <w:r w:rsidRPr="00261421">
        <w:rPr>
          <w:rFonts w:ascii="Consolas" w:hAnsi="Consolas"/>
          <w:sz w:val="20"/>
          <w:szCs w:val="20"/>
          <w:rPrChange w:id="568" w:author="Srishti" w:date="2025-11-02T16:28:00Z" w16du:dateUtc="2025-11-02T10:58:00Z">
            <w:rPr/>
          </w:rPrChange>
        </w:rPr>
        <w:t>`python</w:t>
      </w:r>
    </w:p>
    <w:p w14:paraId="3D93D918" w14:textId="3C6EA179" w:rsidR="00EF6666" w:rsidRPr="00261421" w:rsidRDefault="00EF6666" w:rsidP="00EF6666">
      <w:pPr>
        <w:pStyle w:val="SC-Source"/>
        <w:rPr>
          <w:rFonts w:ascii="Consolas" w:hAnsi="Consolas"/>
          <w:sz w:val="20"/>
          <w:szCs w:val="20"/>
          <w:rPrChange w:id="569" w:author="Srishti" w:date="2025-11-02T16:28:00Z" w16du:dateUtc="2025-11-02T10:58:00Z">
            <w:rPr/>
          </w:rPrChange>
        </w:rPr>
      </w:pPr>
    </w:p>
    <w:p w14:paraId="6BFC4C5A" w14:textId="77777777" w:rsidR="00EF6666" w:rsidRPr="00261421" w:rsidRDefault="6CC867A8" w:rsidP="6CC867A8">
      <w:pPr>
        <w:pStyle w:val="SC-Source"/>
        <w:rPr>
          <w:rFonts w:ascii="Consolas" w:hAnsi="Consolas"/>
          <w:sz w:val="20"/>
          <w:szCs w:val="20"/>
          <w:lang w:val="en-US"/>
          <w:rPrChange w:id="570" w:author="Srishti" w:date="2025-11-02T16:28:00Z" w16du:dateUtc="2025-11-02T10:58:00Z">
            <w:rPr>
              <w:lang w:val="en-US"/>
            </w:rPr>
          </w:rPrChange>
        </w:rPr>
      </w:pPr>
      <w:r w:rsidRPr="00261421">
        <w:rPr>
          <w:rFonts w:ascii="Consolas" w:hAnsi="Consolas"/>
          <w:sz w:val="20"/>
          <w:szCs w:val="20"/>
          <w:lang w:val="en-US"/>
          <w:rPrChange w:id="571" w:author="Srishti" w:date="2025-11-02T16:28:00Z" w16du:dateUtc="2025-11-02T10:58:00Z">
            <w:rPr>
              <w:lang w:val="en-US"/>
            </w:rPr>
          </w:rPrChange>
        </w:rPr>
        <w:t>from tensorflow.keras.callbacks import LearningRateScheduler</w:t>
      </w:r>
    </w:p>
    <w:p w14:paraId="490A0258" w14:textId="77777777" w:rsidR="00EF6666" w:rsidRPr="00261421" w:rsidRDefault="00EF6666" w:rsidP="00EF6666">
      <w:pPr>
        <w:pStyle w:val="SC-Source"/>
        <w:rPr>
          <w:rFonts w:ascii="Consolas" w:hAnsi="Consolas"/>
          <w:sz w:val="20"/>
          <w:szCs w:val="20"/>
          <w:rPrChange w:id="572" w:author="Srishti" w:date="2025-11-02T16:28:00Z" w16du:dateUtc="2025-11-02T10:58:00Z">
            <w:rPr/>
          </w:rPrChange>
        </w:rPr>
      </w:pPr>
    </w:p>
    <w:p w14:paraId="2008C84E" w14:textId="77777777" w:rsidR="00EF6666" w:rsidRPr="00261421" w:rsidRDefault="6CC867A8" w:rsidP="00EF6666">
      <w:pPr>
        <w:pStyle w:val="SC-Source"/>
        <w:rPr>
          <w:rFonts w:ascii="Consolas" w:hAnsi="Consolas"/>
          <w:sz w:val="20"/>
          <w:szCs w:val="20"/>
          <w:rPrChange w:id="573" w:author="Srishti" w:date="2025-11-02T16:28:00Z" w16du:dateUtc="2025-11-02T10:58:00Z">
            <w:rPr/>
          </w:rPrChange>
        </w:rPr>
      </w:pPr>
      <w:r w:rsidRPr="00261421">
        <w:rPr>
          <w:rFonts w:ascii="Consolas" w:hAnsi="Consolas"/>
          <w:sz w:val="20"/>
          <w:szCs w:val="20"/>
          <w:lang w:val="en-US"/>
          <w:rPrChange w:id="574" w:author="Srishti" w:date="2025-11-02T16:28:00Z" w16du:dateUtc="2025-11-02T10:58:00Z">
            <w:rPr>
              <w:lang w:val="en-US"/>
            </w:rPr>
          </w:rPrChange>
        </w:rPr>
        <w:t>def step_decay(epoch, lr):</w:t>
      </w:r>
    </w:p>
    <w:p w14:paraId="0BF9261D" w14:textId="77777777" w:rsidR="00EF6666" w:rsidRPr="00261421" w:rsidRDefault="6CC867A8" w:rsidP="00EF6666">
      <w:pPr>
        <w:pStyle w:val="SC-Source"/>
        <w:rPr>
          <w:rFonts w:ascii="Consolas" w:hAnsi="Consolas"/>
          <w:sz w:val="20"/>
          <w:szCs w:val="20"/>
          <w:rPrChange w:id="575" w:author="Srishti" w:date="2025-11-02T16:28:00Z" w16du:dateUtc="2025-11-02T10:58:00Z">
            <w:rPr/>
          </w:rPrChange>
        </w:rPr>
      </w:pPr>
      <w:r w:rsidRPr="00261421">
        <w:rPr>
          <w:rFonts w:ascii="Consolas" w:hAnsi="Consolas"/>
          <w:sz w:val="20"/>
          <w:szCs w:val="20"/>
          <w:lang w:val="en-US"/>
          <w:rPrChange w:id="576" w:author="Srishti" w:date="2025-11-02T16:28:00Z" w16du:dateUtc="2025-11-02T10:58:00Z">
            <w:rPr>
              <w:lang w:val="en-US"/>
            </w:rPr>
          </w:rPrChange>
        </w:rPr>
        <w:t xml:space="preserve">    drop_rate = 0.5</w:t>
      </w:r>
    </w:p>
    <w:p w14:paraId="7037EED7" w14:textId="77777777" w:rsidR="00EF6666" w:rsidRPr="00261421" w:rsidRDefault="6CC867A8" w:rsidP="00EF6666">
      <w:pPr>
        <w:pStyle w:val="SC-Source"/>
        <w:rPr>
          <w:rFonts w:ascii="Consolas" w:hAnsi="Consolas"/>
          <w:sz w:val="20"/>
          <w:szCs w:val="20"/>
          <w:rPrChange w:id="577" w:author="Srishti" w:date="2025-11-02T16:28:00Z" w16du:dateUtc="2025-11-02T10:58:00Z">
            <w:rPr/>
          </w:rPrChange>
        </w:rPr>
      </w:pPr>
      <w:r w:rsidRPr="00261421">
        <w:rPr>
          <w:rFonts w:ascii="Consolas" w:hAnsi="Consolas"/>
          <w:sz w:val="20"/>
          <w:szCs w:val="20"/>
          <w:lang w:val="en-US"/>
          <w:rPrChange w:id="578" w:author="Srishti" w:date="2025-11-02T16:28:00Z" w16du:dateUtc="2025-11-02T10:58:00Z">
            <w:rPr>
              <w:lang w:val="en-US"/>
            </w:rPr>
          </w:rPrChange>
        </w:rPr>
        <w:t xml:space="preserve">    drop_interval = 10</w:t>
      </w:r>
    </w:p>
    <w:p w14:paraId="2CD292D0" w14:textId="77777777" w:rsidR="00EF6666" w:rsidRPr="00261421" w:rsidRDefault="6CC867A8" w:rsidP="00EF6666">
      <w:pPr>
        <w:pStyle w:val="SC-Source"/>
        <w:rPr>
          <w:rFonts w:ascii="Consolas" w:hAnsi="Consolas"/>
          <w:sz w:val="20"/>
          <w:szCs w:val="20"/>
          <w:rPrChange w:id="579" w:author="Srishti" w:date="2025-11-02T16:28:00Z" w16du:dateUtc="2025-11-02T10:58:00Z">
            <w:rPr/>
          </w:rPrChange>
        </w:rPr>
      </w:pPr>
      <w:r w:rsidRPr="00261421">
        <w:rPr>
          <w:rFonts w:ascii="Consolas" w:hAnsi="Consolas"/>
          <w:sz w:val="20"/>
          <w:szCs w:val="20"/>
          <w:lang w:val="en-US"/>
          <w:rPrChange w:id="580" w:author="Srishti" w:date="2025-11-02T16:28:00Z" w16du:dateUtc="2025-11-02T10:58:00Z">
            <w:rPr>
              <w:lang w:val="en-US"/>
            </w:rPr>
          </w:rPrChange>
        </w:rPr>
        <w:t xml:space="preserve">    if epoch % drop_interval == 0 and epoch &gt; 0:</w:t>
      </w:r>
    </w:p>
    <w:p w14:paraId="2556EDD6" w14:textId="77777777" w:rsidR="00EF6666" w:rsidRPr="00261421" w:rsidRDefault="6CC867A8" w:rsidP="6CC867A8">
      <w:pPr>
        <w:pStyle w:val="SC-Source"/>
        <w:rPr>
          <w:rFonts w:ascii="Consolas" w:hAnsi="Consolas"/>
          <w:sz w:val="20"/>
          <w:szCs w:val="20"/>
          <w:lang w:val="en-US"/>
          <w:rPrChange w:id="581" w:author="Srishti" w:date="2025-11-02T16:28:00Z" w16du:dateUtc="2025-11-02T10:58:00Z">
            <w:rPr>
              <w:lang w:val="en-US"/>
            </w:rPr>
          </w:rPrChange>
        </w:rPr>
      </w:pPr>
      <w:r w:rsidRPr="00261421">
        <w:rPr>
          <w:rFonts w:ascii="Consolas" w:hAnsi="Consolas"/>
          <w:sz w:val="20"/>
          <w:szCs w:val="20"/>
          <w:lang w:val="en-US"/>
          <w:rPrChange w:id="582" w:author="Srishti" w:date="2025-11-02T16:28:00Z" w16du:dateUtc="2025-11-02T10:58:00Z">
            <w:rPr>
              <w:lang w:val="en-US"/>
            </w:rPr>
          </w:rPrChange>
        </w:rPr>
        <w:t xml:space="preserve">        return lr * drop_rate</w:t>
      </w:r>
    </w:p>
    <w:p w14:paraId="12EEEE08" w14:textId="77777777" w:rsidR="00EF6666" w:rsidRPr="00261421" w:rsidRDefault="6CC867A8" w:rsidP="6CC867A8">
      <w:pPr>
        <w:pStyle w:val="SC-Source"/>
        <w:rPr>
          <w:rFonts w:ascii="Consolas" w:hAnsi="Consolas"/>
          <w:sz w:val="20"/>
          <w:szCs w:val="20"/>
          <w:lang w:val="en-US"/>
          <w:rPrChange w:id="583" w:author="Srishti" w:date="2025-11-02T16:28:00Z" w16du:dateUtc="2025-11-02T10:58:00Z">
            <w:rPr>
              <w:lang w:val="en-US"/>
            </w:rPr>
          </w:rPrChange>
        </w:rPr>
      </w:pPr>
      <w:r w:rsidRPr="00261421">
        <w:rPr>
          <w:rFonts w:ascii="Consolas" w:hAnsi="Consolas"/>
          <w:sz w:val="20"/>
          <w:szCs w:val="20"/>
          <w:lang w:val="en-US"/>
          <w:rPrChange w:id="584" w:author="Srishti" w:date="2025-11-02T16:28:00Z" w16du:dateUtc="2025-11-02T10:58:00Z">
            <w:rPr>
              <w:lang w:val="en-US"/>
            </w:rPr>
          </w:rPrChange>
        </w:rPr>
        <w:t xml:space="preserve">    return lr</w:t>
      </w:r>
    </w:p>
    <w:p w14:paraId="732E60BA" w14:textId="77777777" w:rsidR="00EF6666" w:rsidRPr="00261421" w:rsidRDefault="00EF6666" w:rsidP="00EF6666">
      <w:pPr>
        <w:pStyle w:val="SC-Source"/>
        <w:rPr>
          <w:rFonts w:ascii="Consolas" w:hAnsi="Consolas"/>
          <w:sz w:val="20"/>
          <w:szCs w:val="20"/>
          <w:rPrChange w:id="585" w:author="Srishti" w:date="2025-11-02T16:28:00Z" w16du:dateUtc="2025-11-02T10:58:00Z">
            <w:rPr/>
          </w:rPrChange>
        </w:rPr>
      </w:pPr>
    </w:p>
    <w:p w14:paraId="5541A5C6" w14:textId="77777777" w:rsidR="00EF6666" w:rsidRPr="00261421" w:rsidRDefault="6CC867A8" w:rsidP="00EF6666">
      <w:pPr>
        <w:pStyle w:val="SC-Source"/>
        <w:rPr>
          <w:rFonts w:ascii="Consolas" w:hAnsi="Consolas"/>
          <w:sz w:val="20"/>
          <w:szCs w:val="20"/>
          <w:rPrChange w:id="586" w:author="Srishti" w:date="2025-11-02T16:28:00Z" w16du:dateUtc="2025-11-02T10:58:00Z">
            <w:rPr/>
          </w:rPrChange>
        </w:rPr>
      </w:pPr>
      <w:r w:rsidRPr="00261421">
        <w:rPr>
          <w:rFonts w:ascii="Consolas" w:hAnsi="Consolas"/>
          <w:sz w:val="20"/>
          <w:szCs w:val="20"/>
          <w:lang w:val="en-US"/>
          <w:rPrChange w:id="587" w:author="Srishti" w:date="2025-11-02T16:28:00Z" w16du:dateUtc="2025-11-02T10:58:00Z">
            <w:rPr>
              <w:lang w:val="en-US"/>
            </w:rPr>
          </w:rPrChange>
        </w:rPr>
        <w:t>lr_scheduler = LearningRateScheduler(step_decay)</w:t>
      </w:r>
    </w:p>
    <w:p w14:paraId="52816D7A" w14:textId="77777777" w:rsidR="00EF6666" w:rsidRPr="00261421" w:rsidRDefault="6CC867A8" w:rsidP="00EF6666">
      <w:pPr>
        <w:pStyle w:val="SC-Source"/>
        <w:rPr>
          <w:rFonts w:ascii="Consolas" w:hAnsi="Consolas"/>
          <w:sz w:val="20"/>
          <w:szCs w:val="20"/>
          <w:rPrChange w:id="588" w:author="Srishti" w:date="2025-11-02T16:28:00Z" w16du:dateUtc="2025-11-02T10:58:00Z">
            <w:rPr/>
          </w:rPrChange>
        </w:rPr>
      </w:pPr>
      <w:r w:rsidRPr="00261421">
        <w:rPr>
          <w:rFonts w:ascii="Consolas" w:hAnsi="Consolas"/>
          <w:sz w:val="20"/>
          <w:szCs w:val="20"/>
          <w:lang w:val="en-US"/>
          <w:rPrChange w:id="589" w:author="Srishti" w:date="2025-11-02T16:28:00Z" w16du:dateUtc="2025-11-02T10:58:00Z">
            <w:rPr>
              <w:lang w:val="en-US"/>
            </w:rPr>
          </w:rPrChange>
        </w:rPr>
        <w:t>model.fit(x_train, y_train, callbacks=[lr_scheduler])</w:t>
      </w:r>
    </w:p>
    <w:p w14:paraId="1FCEB421" w14:textId="57E117A0" w:rsidR="00EF6666" w:rsidRPr="00261421" w:rsidRDefault="00EF6666" w:rsidP="00EF6666">
      <w:pPr>
        <w:pStyle w:val="SC-Source"/>
        <w:rPr>
          <w:rFonts w:ascii="Consolas" w:hAnsi="Consolas"/>
          <w:sz w:val="20"/>
          <w:szCs w:val="20"/>
          <w:rPrChange w:id="590" w:author="Srishti" w:date="2025-11-02T16:28:00Z" w16du:dateUtc="2025-11-02T10:58:00Z">
            <w:rPr/>
          </w:rPrChange>
        </w:rPr>
      </w:pPr>
      <w:r w:rsidRPr="00261421">
        <w:rPr>
          <w:rFonts w:ascii="Consolas" w:hAnsi="Consolas"/>
          <w:sz w:val="20"/>
          <w:szCs w:val="20"/>
          <w:rPrChange w:id="591" w:author="Srishti" w:date="2025-11-02T16:28:00Z" w16du:dateUtc="2025-11-02T10:58:00Z">
            <w:rPr/>
          </w:rPrChange>
        </w:rPr>
        <w:t>`</w:t>
      </w:r>
    </w:p>
    <w:p w14:paraId="33FCB409" w14:textId="45DF8D5A" w:rsidR="008E0AC1" w:rsidRDefault="002D2438" w:rsidP="00261421">
      <w:pPr>
        <w:pStyle w:val="NormalBPBHEB"/>
        <w:rPr>
          <w:ins w:id="592" w:author="Srishti" w:date="2025-11-02T16:30:00Z" w16du:dateUtc="2025-11-02T11:00:00Z"/>
        </w:rPr>
      </w:pPr>
      <w:r>
        <w:lastRenderedPageBreak/>
        <w:t xml:space="preserve">In this example, the </w:t>
      </w:r>
      <w:r w:rsidRPr="00261421">
        <w:rPr>
          <w:rStyle w:val="CodeinTextBPBHEBChar"/>
          <w:rPrChange w:id="593" w:author="Srishti" w:date="2025-11-02T16:29:00Z" w16du:dateUtc="2025-11-02T10:59:00Z">
            <w:rPr>
              <w:rStyle w:val="P-Code"/>
            </w:rPr>
          </w:rPrChange>
        </w:rPr>
        <w:t>LearningRateScheduler</w:t>
      </w:r>
      <w:r>
        <w:t xml:space="preserve"> callback adjusts the learning rate using the </w:t>
      </w:r>
      <w:r w:rsidRPr="00261421">
        <w:rPr>
          <w:rStyle w:val="CodeinTextBPBHEBChar"/>
          <w:rPrChange w:id="594" w:author="Srishti" w:date="2025-11-02T16:29:00Z" w16du:dateUtc="2025-11-02T10:59:00Z">
            <w:rPr>
              <w:rStyle w:val="P-Code"/>
            </w:rPr>
          </w:rPrChange>
        </w:rPr>
        <w:t>step_decay</w:t>
      </w:r>
      <w:r>
        <w:t xml:space="preserve"> function. The function reduces the learning rate by half (</w:t>
      </w:r>
      <w:r w:rsidRPr="00261421">
        <w:rPr>
          <w:rStyle w:val="CodeinTextBPBHEBChar"/>
          <w:rPrChange w:id="595" w:author="Srishti" w:date="2025-11-02T16:29:00Z" w16du:dateUtc="2025-11-02T10:59:00Z">
            <w:rPr>
              <w:rStyle w:val="P-Code"/>
            </w:rPr>
          </w:rPrChange>
        </w:rPr>
        <w:t>drop_rate = 0.5</w:t>
      </w:r>
      <w:r>
        <w:t>) after every 10 epochs (</w:t>
      </w:r>
      <w:r w:rsidRPr="00261421">
        <w:rPr>
          <w:rStyle w:val="CodeinTextBPBHEBChar"/>
          <w:rPrChange w:id="596" w:author="Srishti" w:date="2025-11-02T16:29:00Z" w16du:dateUtc="2025-11-02T10:59:00Z">
            <w:rPr>
              <w:rStyle w:val="P-Code"/>
            </w:rPr>
          </w:rPrChange>
        </w:rPr>
        <w:t>drop_interval = 10</w:t>
      </w:r>
      <w:r>
        <w:t xml:space="preserve">). This approach ensures that the learning rate starts high, allowing the model to explore the parameter space effectively in the beginning. As the model converges, the learning rate decreases, enabling more precise updates to fine-tune the weights. This method is </w:t>
      </w:r>
      <w:r w:rsidR="006A6E41">
        <w:t>handy</w:t>
      </w:r>
      <w:r>
        <w:t xml:space="preserve"> for tasks like image classification or language modeling, where large datasets benefit from a stepwise refinement strategy</w:t>
      </w:r>
      <w:r w:rsidR="00561625" w:rsidRPr="00561625">
        <w:t xml:space="preserve"> </w:t>
      </w:r>
      <w:ins w:id="597" w:author="Srishti" w:date="2025-11-02T16:30:00Z" w16du:dateUtc="2025-11-02T11:00:00Z">
        <w:r w:rsidR="00261421">
          <w:t>[1]</w:t>
        </w:r>
      </w:ins>
      <w:customXmlDelRangeStart w:id="598" w:author="Srishti" w:date="2025-11-02T16:29:00Z"/>
      <w:sdt>
        <w:sdtPr>
          <w:id w:val="1390845645"/>
          <w:citation/>
        </w:sdtPr>
        <w:sdtContent>
          <w:customXmlDelRangeEnd w:id="598"/>
          <w:del w:id="599" w:author="Srishti" w:date="2025-11-02T16:29:00Z" w16du:dateUtc="2025-11-02T10:59:00Z">
            <w:r w:rsidR="00DE141D" w:rsidDel="00261421">
              <w:fldChar w:fldCharType="begin"/>
            </w:r>
            <w:r w:rsidR="00DE141D" w:rsidDel="00261421">
              <w:delInstrText xml:space="preserve"> CITATION Goodfellow2016 \l 1033 </w:delInstrText>
            </w:r>
            <w:r w:rsidR="00DE141D" w:rsidDel="00261421">
              <w:fldChar w:fldCharType="separate"/>
            </w:r>
            <w:r w:rsidR="00AE30CD" w:rsidRPr="00AE30CD" w:rsidDel="00261421">
              <w:rPr>
                <w:noProof/>
              </w:rPr>
              <w:delText>[1]</w:delText>
            </w:r>
            <w:r w:rsidR="00DE141D" w:rsidDel="00261421">
              <w:fldChar w:fldCharType="end"/>
            </w:r>
          </w:del>
          <w:customXmlDelRangeStart w:id="600" w:author="Srishti" w:date="2025-11-02T16:29:00Z"/>
        </w:sdtContent>
      </w:sdt>
      <w:customXmlDelRangeEnd w:id="600"/>
      <w:r w:rsidR="00561625" w:rsidRPr="00561625">
        <w:t>.</w:t>
      </w:r>
    </w:p>
    <w:p w14:paraId="6AD2F074" w14:textId="77777777" w:rsidR="00261421" w:rsidRDefault="00261421" w:rsidP="00261421">
      <w:pPr>
        <w:pStyle w:val="NormalBPBHEB"/>
        <w:pPrChange w:id="601" w:author="Srishti" w:date="2025-11-02T16:30:00Z" w16du:dateUtc="2025-11-02T11:00:00Z">
          <w:pPr>
            <w:pStyle w:val="P-Regular"/>
            <w:jc w:val="both"/>
          </w:pPr>
        </w:pPrChange>
      </w:pPr>
    </w:p>
    <w:p w14:paraId="65EB3E3B" w14:textId="2E455E26" w:rsidR="00833A99" w:rsidRPr="006E5FD9" w:rsidRDefault="00833A99" w:rsidP="00261421">
      <w:pPr>
        <w:pStyle w:val="Heading2BPBHEB"/>
        <w:pPrChange w:id="602" w:author="Srishti" w:date="2025-11-02T16:30:00Z" w16du:dateUtc="2025-11-02T11:00:00Z">
          <w:pPr>
            <w:pStyle w:val="H2-Heading"/>
            <w:jc w:val="both"/>
          </w:pPr>
        </w:pPrChange>
      </w:pPr>
      <w:r w:rsidRPr="006E5FD9">
        <w:t xml:space="preserve">Continuous </w:t>
      </w:r>
      <w:ins w:id="603" w:author="Srishti" w:date="2025-11-02T16:30:00Z" w16du:dateUtc="2025-11-02T11:00:00Z">
        <w:r w:rsidR="00261421">
          <w:t>s</w:t>
        </w:r>
      </w:ins>
      <w:del w:id="604" w:author="Srishti" w:date="2025-11-02T16:30:00Z" w16du:dateUtc="2025-11-02T11:00:00Z">
        <w:r w:rsidRPr="006E5FD9" w:rsidDel="00261421">
          <w:delText>S</w:delText>
        </w:r>
      </w:del>
      <w:r w:rsidRPr="006E5FD9">
        <w:t>chedulers</w:t>
      </w:r>
    </w:p>
    <w:p w14:paraId="2C093D8B" w14:textId="6D521388" w:rsidR="00EF6666" w:rsidRDefault="00EA6000" w:rsidP="00261421">
      <w:pPr>
        <w:pStyle w:val="NormalBPBHEB"/>
        <w:rPr>
          <w:ins w:id="605" w:author="Srishti" w:date="2025-11-02T16:31:00Z" w16du:dateUtc="2025-11-02T11:01:00Z"/>
        </w:rPr>
      </w:pPr>
      <w:r>
        <w:t xml:space="preserve">Continuous schedulers provide a more precise and flexible way to update parameters by adjusting them at every iteration. Unlike discrete schedulers, which only change at specific points, continuous schedulers respond dynamically during training. This flexibility leads to smoother learning rate transitions, helping to avoid overshooting or sudden shifts that could destabilize training. Continuous schedulers are especially helpful in situations that require exact control, such as fine-tuning on small datasets or training models for tasks with sensitive data </w:t>
      </w:r>
      <w:commentRangeStart w:id="606"/>
      <w:r>
        <w:t>distributions</w:t>
      </w:r>
      <w:commentRangeEnd w:id="606"/>
      <w:r w:rsidR="00261421">
        <w:rPr>
          <w:rStyle w:val="CommentReference"/>
          <w:rFonts w:ascii="Arial" w:eastAsia="Arial" w:hAnsi="Arial" w:cs="Arial"/>
        </w:rPr>
        <w:commentReference w:id="606"/>
      </w:r>
      <w:r>
        <w:t>.</w:t>
      </w:r>
    </w:p>
    <w:p w14:paraId="2ABC6402" w14:textId="77777777" w:rsidR="00261421" w:rsidRDefault="00261421" w:rsidP="00261421">
      <w:pPr>
        <w:pStyle w:val="NormalBPBHEB"/>
        <w:rPr>
          <w:ins w:id="607" w:author="Srishti" w:date="2025-11-02T16:30:00Z" w16du:dateUtc="2025-11-02T11:00:00Z"/>
        </w:rPr>
      </w:pPr>
    </w:p>
    <w:p w14:paraId="5EF67D52" w14:textId="77777777" w:rsidR="00261421" w:rsidRPr="00261421" w:rsidDel="00261421" w:rsidRDefault="00261421" w:rsidP="00261421">
      <w:pPr>
        <w:pStyle w:val="NormalBPBHEB"/>
        <w:numPr>
          <w:ilvl w:val="0"/>
          <w:numId w:val="34"/>
        </w:numPr>
        <w:rPr>
          <w:del w:id="608" w:author="Srishti" w:date="2025-11-02T16:31:00Z" w16du:dateUtc="2025-11-02T11:01:00Z"/>
          <w:b/>
          <w:bCs/>
          <w:rPrChange w:id="609" w:author="Srishti" w:date="2025-11-02T16:32:00Z" w16du:dateUtc="2025-11-02T11:02:00Z">
            <w:rPr>
              <w:del w:id="610" w:author="Srishti" w:date="2025-11-02T16:31:00Z" w16du:dateUtc="2025-11-02T11:01:00Z"/>
            </w:rPr>
          </w:rPrChange>
        </w:rPr>
        <w:pPrChange w:id="611" w:author="Srishti" w:date="2025-11-02T16:32:00Z" w16du:dateUtc="2025-11-02T11:02:00Z">
          <w:pPr>
            <w:pStyle w:val="P-Regular"/>
            <w:jc w:val="both"/>
          </w:pPr>
        </w:pPrChange>
      </w:pPr>
    </w:p>
    <w:p w14:paraId="0CBF3FAB" w14:textId="54E0C6CB" w:rsidR="00833A99" w:rsidDel="00261421" w:rsidRDefault="00833A99" w:rsidP="00261421">
      <w:pPr>
        <w:pStyle w:val="NormalBPBHEB"/>
        <w:rPr>
          <w:del w:id="612" w:author="Srishti" w:date="2025-11-02T16:32:00Z" w16du:dateUtc="2025-11-02T11:02:00Z"/>
        </w:rPr>
        <w:pPrChange w:id="613" w:author="Srishti" w:date="2025-11-02T16:32:00Z" w16du:dateUtc="2025-11-02T11:02:00Z">
          <w:pPr>
            <w:pStyle w:val="H3-Subheading"/>
            <w:jc w:val="both"/>
          </w:pPr>
        </w:pPrChange>
      </w:pPr>
      <w:r w:rsidRPr="00261421">
        <w:rPr>
          <w:b/>
          <w:bCs/>
          <w:rPrChange w:id="614" w:author="Srishti" w:date="2025-11-02T16:32:00Z" w16du:dateUtc="2025-11-02T11:02:00Z">
            <w:rPr/>
          </w:rPrChange>
        </w:rPr>
        <w:t>Adjust parameters at every iteration</w:t>
      </w:r>
      <w:r w:rsidR="00EB20C6" w:rsidRPr="00261421">
        <w:rPr>
          <w:b/>
          <w:bCs/>
          <w:rPrChange w:id="615" w:author="Srishti" w:date="2025-11-02T16:32:00Z" w16du:dateUtc="2025-11-02T11:02:00Z">
            <w:rPr/>
          </w:rPrChange>
        </w:rPr>
        <w:t xml:space="preserve"> to offer</w:t>
      </w:r>
      <w:r w:rsidRPr="00261421">
        <w:rPr>
          <w:b/>
          <w:bCs/>
          <w:rPrChange w:id="616" w:author="Srishti" w:date="2025-11-02T16:32:00Z" w16du:dateUtc="2025-11-02T11:02:00Z">
            <w:rPr/>
          </w:rPrChange>
        </w:rPr>
        <w:t xml:space="preserve"> smoother transitions</w:t>
      </w:r>
      <w:ins w:id="617" w:author="Srishti" w:date="2025-11-02T16:32:00Z" w16du:dateUtc="2025-11-02T11:02:00Z">
        <w:r w:rsidR="00261421">
          <w:t xml:space="preserve">: </w:t>
        </w:r>
      </w:ins>
    </w:p>
    <w:p w14:paraId="2E272995" w14:textId="7132359F" w:rsidR="00EF6666" w:rsidRPr="00833A99" w:rsidRDefault="00EF6666" w:rsidP="00261421">
      <w:pPr>
        <w:pStyle w:val="NormalBPBHEB"/>
        <w:numPr>
          <w:ilvl w:val="0"/>
          <w:numId w:val="34"/>
        </w:numPr>
        <w:pPrChange w:id="618" w:author="Srishti" w:date="2025-11-02T16:32:00Z" w16du:dateUtc="2025-11-02T11:02:00Z">
          <w:pPr>
            <w:pStyle w:val="P-Regular"/>
            <w:jc w:val="both"/>
          </w:pPr>
        </w:pPrChange>
      </w:pPr>
      <w:r w:rsidRPr="00EF6666">
        <w:t xml:space="preserve">Unlike discrete schedulers, continuous schedulers dynamically adjust parameters throughout the training process, allowing the model to respond to nuanced patterns in the data. This real-time adaptability minimizes overshooting or under-adjustment, ensuring better convergence </w:t>
      </w:r>
      <w:ins w:id="619" w:author="Srishti" w:date="2025-11-02T16:32:00Z" w16du:dateUtc="2025-11-02T11:02:00Z">
        <w:r w:rsidR="00261421">
          <w:t>[4]</w:t>
        </w:r>
      </w:ins>
      <w:customXmlDelRangeStart w:id="620" w:author="Srishti" w:date="2025-11-02T16:32:00Z"/>
      <w:sdt>
        <w:sdtPr>
          <w:id w:val="-536200098"/>
          <w:citation/>
        </w:sdtPr>
        <w:sdtContent>
          <w:customXmlDelRangeEnd w:id="620"/>
          <w:del w:id="621" w:author="Srishti" w:date="2025-11-02T16:32:00Z" w16du:dateUtc="2025-11-02T11:02:00Z">
            <w:r w:rsidR="00DE141D" w:rsidDel="00261421">
              <w:fldChar w:fldCharType="begin"/>
            </w:r>
            <w:r w:rsidR="00DE141D" w:rsidDel="00261421">
              <w:delInstrText xml:space="preserve"> CITATION Smith2017 \l 1033 </w:delInstrText>
            </w:r>
            <w:r w:rsidR="00DE141D" w:rsidDel="00261421">
              <w:fldChar w:fldCharType="separate"/>
            </w:r>
            <w:r w:rsidR="00AE30CD" w:rsidRPr="00AE30CD" w:rsidDel="00261421">
              <w:rPr>
                <w:noProof/>
              </w:rPr>
              <w:delText>[4]</w:delText>
            </w:r>
            <w:r w:rsidR="00DE141D" w:rsidDel="00261421">
              <w:fldChar w:fldCharType="end"/>
            </w:r>
          </w:del>
          <w:customXmlDelRangeStart w:id="622" w:author="Srishti" w:date="2025-11-02T16:32:00Z"/>
        </w:sdtContent>
      </w:sdt>
      <w:customXmlDelRangeEnd w:id="622"/>
      <w:r w:rsidRPr="00EF6666">
        <w:t>.</w:t>
      </w:r>
    </w:p>
    <w:p w14:paraId="1FFA3B9F" w14:textId="0226446D" w:rsidR="00833A99" w:rsidDel="00261421" w:rsidRDefault="00833A99" w:rsidP="00261421">
      <w:pPr>
        <w:pStyle w:val="NormalBPBHEB"/>
        <w:rPr>
          <w:del w:id="623" w:author="Srishti" w:date="2025-11-02T16:32:00Z" w16du:dateUtc="2025-11-02T11:02:00Z"/>
        </w:rPr>
        <w:pPrChange w:id="624" w:author="Srishti" w:date="2025-11-02T16:32:00Z" w16du:dateUtc="2025-11-02T11:02:00Z">
          <w:pPr>
            <w:pStyle w:val="H3-Subheading"/>
            <w:jc w:val="both"/>
          </w:pPr>
        </w:pPrChange>
      </w:pPr>
      <w:r w:rsidRPr="00261421">
        <w:rPr>
          <w:b/>
          <w:bCs/>
          <w:rPrChange w:id="625" w:author="Srishti" w:date="2025-11-02T16:32:00Z" w16du:dateUtc="2025-11-02T11:02:00Z">
            <w:rPr/>
          </w:rPrChange>
        </w:rPr>
        <w:t>Suitable for tasks requiring precise control over training dynamics</w:t>
      </w:r>
      <w:ins w:id="626" w:author="Srishti" w:date="2025-11-02T16:32:00Z" w16du:dateUtc="2025-11-02T11:02:00Z">
        <w:r w:rsidR="00261421">
          <w:t xml:space="preserve">: </w:t>
        </w:r>
      </w:ins>
      <w:del w:id="627" w:author="Srishti" w:date="2025-11-02T16:32:00Z" w16du:dateUtc="2025-11-02T11:02:00Z">
        <w:r w:rsidRPr="00833A99" w:rsidDel="00261421">
          <w:delText>.</w:delText>
        </w:r>
      </w:del>
    </w:p>
    <w:p w14:paraId="46FF650B" w14:textId="79F52B8F" w:rsidR="00EF6666" w:rsidRDefault="00EB20C6" w:rsidP="00261421">
      <w:pPr>
        <w:pStyle w:val="NormalBPBHEB"/>
        <w:numPr>
          <w:ilvl w:val="0"/>
          <w:numId w:val="34"/>
        </w:numPr>
        <w:rPr>
          <w:ins w:id="628" w:author="Srishti" w:date="2025-11-02T16:32:00Z" w16du:dateUtc="2025-11-02T11:02:00Z"/>
        </w:rPr>
      </w:pPr>
      <w:r>
        <w:t>Tasks involving sensitive datasets, such as those related to low-resource languages or specialized medical fields, often need help from continuous schedulers. These schedulers offer detailed control over learning rates and other settings, which improves stability and reduces errors in small or changing datasets.</w:t>
      </w:r>
    </w:p>
    <w:p w14:paraId="7076AD5C" w14:textId="77777777" w:rsidR="00261421" w:rsidRDefault="00261421" w:rsidP="00261421">
      <w:pPr>
        <w:pStyle w:val="NormalBPBHEB"/>
        <w:pPrChange w:id="629" w:author="Srishti" w:date="2025-11-02T16:32:00Z" w16du:dateUtc="2025-11-02T11:02:00Z">
          <w:pPr>
            <w:pStyle w:val="P-Regular"/>
            <w:jc w:val="both"/>
          </w:pPr>
        </w:pPrChange>
      </w:pPr>
    </w:p>
    <w:p w14:paraId="5DCDF496" w14:textId="3291D39E" w:rsidR="00833A99" w:rsidRPr="00833A99" w:rsidRDefault="00833A99" w:rsidP="00261421">
      <w:pPr>
        <w:pStyle w:val="Heading3BPBHEB"/>
        <w:pPrChange w:id="630" w:author="Srishti" w:date="2025-11-02T16:33:00Z" w16du:dateUtc="2025-11-02T11:03:00Z">
          <w:pPr>
            <w:pStyle w:val="H3-Subheading"/>
            <w:jc w:val="both"/>
          </w:pPr>
        </w:pPrChange>
      </w:pPr>
      <w:r w:rsidRPr="00833A99">
        <w:t xml:space="preserve">Example: Cosine </w:t>
      </w:r>
      <w:ins w:id="631" w:author="Srishti" w:date="2025-11-02T16:33:00Z" w16du:dateUtc="2025-11-02T11:03:00Z">
        <w:r w:rsidR="00261421">
          <w:t>a</w:t>
        </w:r>
      </w:ins>
      <w:del w:id="632" w:author="Srishti" w:date="2025-11-02T16:33:00Z" w16du:dateUtc="2025-11-02T11:03:00Z">
        <w:r w:rsidRPr="00833A99" w:rsidDel="00261421">
          <w:delText>A</w:delText>
        </w:r>
      </w:del>
      <w:r w:rsidRPr="00833A99">
        <w:t xml:space="preserve">nnealing and </w:t>
      </w:r>
      <w:ins w:id="633" w:author="Srishti" w:date="2025-11-02T16:33:00Z" w16du:dateUtc="2025-11-02T11:03:00Z">
        <w:r w:rsidR="00261421">
          <w:t>e</w:t>
        </w:r>
      </w:ins>
      <w:del w:id="634" w:author="Srishti" w:date="2025-11-02T16:33:00Z" w16du:dateUtc="2025-11-02T11:03:00Z">
        <w:r w:rsidRPr="00833A99" w:rsidDel="00261421">
          <w:delText>E</w:delText>
        </w:r>
      </w:del>
      <w:r w:rsidRPr="00833A99">
        <w:t xml:space="preserve">xponential </w:t>
      </w:r>
      <w:ins w:id="635" w:author="Srishti" w:date="2025-11-02T16:33:00Z" w16du:dateUtc="2025-11-02T11:03:00Z">
        <w:r w:rsidR="00261421">
          <w:t>d</w:t>
        </w:r>
      </w:ins>
      <w:del w:id="636" w:author="Srishti" w:date="2025-11-02T16:33:00Z" w16du:dateUtc="2025-11-02T11:03:00Z">
        <w:r w:rsidRPr="00833A99" w:rsidDel="00261421">
          <w:delText>D</w:delText>
        </w:r>
      </w:del>
      <w:r w:rsidRPr="00833A99">
        <w:t>ecay</w:t>
      </w:r>
      <w:del w:id="637" w:author="Srishti" w:date="2025-11-02T16:33:00Z" w16du:dateUtc="2025-11-02T11:03:00Z">
        <w:r w:rsidRPr="00833A99" w:rsidDel="00261421">
          <w:delText>.</w:delText>
        </w:r>
      </w:del>
    </w:p>
    <w:p w14:paraId="34B4F169" w14:textId="2A930A49" w:rsidR="008E0AC1" w:rsidRDefault="00642CC5" w:rsidP="00261421">
      <w:pPr>
        <w:pStyle w:val="NormalBPBHEB"/>
        <w:rPr>
          <w:ins w:id="638" w:author="Srishti" w:date="2025-11-02T16:33:00Z" w16du:dateUtc="2025-11-02T11:03:00Z"/>
        </w:rPr>
      </w:pPr>
      <w:r>
        <w:t xml:space="preserve">Cosine </w:t>
      </w:r>
      <w:ins w:id="639" w:author="Srishti" w:date="2025-11-02T16:33:00Z" w16du:dateUtc="2025-11-02T11:03:00Z">
        <w:r w:rsidR="00261421">
          <w:t>a</w:t>
        </w:r>
      </w:ins>
      <w:del w:id="640" w:author="Srishti" w:date="2025-11-02T16:33:00Z" w16du:dateUtc="2025-11-02T11:03:00Z">
        <w:r w:rsidDel="00261421">
          <w:delText>A</w:delText>
        </w:r>
      </w:del>
      <w:r>
        <w:t xml:space="preserve">nnealing is a scheduler that uses a cosine curve </w:t>
      </w:r>
      <w:del w:id="641" w:author="Srishti" w:date="2025-11-02T16:33:00Z" w16du:dateUtc="2025-11-02T11:03:00Z">
        <w:r w:rsidDel="00261421">
          <w:delText>to gradually lower the learning rate</w:delText>
        </w:r>
      </w:del>
      <w:ins w:id="642" w:author="Srishti" w:date="2025-11-02T16:33:00Z" w16du:dateUtc="2025-11-02T11:03:00Z">
        <w:r w:rsidR="00261421">
          <w:t>to lower the learning rate gradually</w:t>
        </w:r>
      </w:ins>
      <w:r>
        <w:t xml:space="preserve">. Exponential Decay, on the other hand, decreases the learning rate exponentially over time. These methods are especially useful for tasks that need smooth transitions and consistent </w:t>
      </w:r>
      <w:commentRangeStart w:id="643"/>
      <w:r>
        <w:t>convergence</w:t>
      </w:r>
      <w:commentRangeEnd w:id="643"/>
      <w:r w:rsidR="00261421">
        <w:rPr>
          <w:rStyle w:val="CommentReference"/>
          <w:rFonts w:ascii="Arial" w:eastAsia="Arial" w:hAnsi="Arial" w:cs="Arial"/>
        </w:rPr>
        <w:commentReference w:id="643"/>
      </w:r>
      <w:r>
        <w:t>.</w:t>
      </w:r>
    </w:p>
    <w:p w14:paraId="3674BDCC" w14:textId="77777777" w:rsidR="00261421" w:rsidRDefault="00261421" w:rsidP="00261421">
      <w:pPr>
        <w:pStyle w:val="NormalBPBHEB"/>
        <w:pPrChange w:id="644" w:author="Srishti" w:date="2025-11-02T16:33:00Z" w16du:dateUtc="2025-11-02T11:03:00Z">
          <w:pPr>
            <w:pStyle w:val="P-Regular"/>
            <w:jc w:val="both"/>
          </w:pPr>
        </w:pPrChange>
      </w:pPr>
    </w:p>
    <w:p w14:paraId="30A2FB7B" w14:textId="2ABCB66A" w:rsidR="00177A5E" w:rsidRPr="00261421" w:rsidRDefault="00177A5E" w:rsidP="00177A5E">
      <w:pPr>
        <w:pStyle w:val="SC-Source"/>
        <w:rPr>
          <w:rFonts w:ascii="Consolas" w:hAnsi="Consolas"/>
          <w:sz w:val="20"/>
          <w:szCs w:val="20"/>
          <w:rPrChange w:id="645" w:author="Srishti" w:date="2025-11-02T16:34:00Z" w16du:dateUtc="2025-11-02T11:04:00Z">
            <w:rPr/>
          </w:rPrChange>
        </w:rPr>
      </w:pPr>
      <w:r w:rsidRPr="00261421">
        <w:rPr>
          <w:rFonts w:ascii="Consolas" w:hAnsi="Consolas"/>
          <w:sz w:val="20"/>
          <w:szCs w:val="20"/>
          <w:rPrChange w:id="646" w:author="Srishti" w:date="2025-11-02T16:34:00Z" w16du:dateUtc="2025-11-02T11:04:00Z">
            <w:rPr/>
          </w:rPrChange>
        </w:rPr>
        <w:t>`python</w:t>
      </w:r>
    </w:p>
    <w:p w14:paraId="779676FF" w14:textId="23F711DA" w:rsidR="00177A5E" w:rsidRPr="00261421" w:rsidRDefault="00177A5E" w:rsidP="00177A5E">
      <w:pPr>
        <w:pStyle w:val="SC-Source"/>
        <w:rPr>
          <w:rFonts w:ascii="Consolas" w:hAnsi="Consolas"/>
          <w:sz w:val="20"/>
          <w:szCs w:val="20"/>
          <w:rPrChange w:id="647" w:author="Srishti" w:date="2025-11-02T16:34:00Z" w16du:dateUtc="2025-11-02T11:04:00Z">
            <w:rPr/>
          </w:rPrChange>
        </w:rPr>
      </w:pPr>
    </w:p>
    <w:p w14:paraId="62600241" w14:textId="77777777" w:rsidR="00177A5E" w:rsidRPr="00261421" w:rsidRDefault="6CC867A8" w:rsidP="6CC867A8">
      <w:pPr>
        <w:pStyle w:val="SC-Source"/>
        <w:rPr>
          <w:rFonts w:ascii="Consolas" w:hAnsi="Consolas"/>
          <w:sz w:val="20"/>
          <w:szCs w:val="20"/>
          <w:lang w:val="en-US"/>
          <w:rPrChange w:id="648" w:author="Srishti" w:date="2025-11-02T16:34:00Z" w16du:dateUtc="2025-11-02T11:04:00Z">
            <w:rPr>
              <w:lang w:val="en-US"/>
            </w:rPr>
          </w:rPrChange>
        </w:rPr>
      </w:pPr>
      <w:r w:rsidRPr="00261421">
        <w:rPr>
          <w:rFonts w:ascii="Consolas" w:hAnsi="Consolas"/>
          <w:sz w:val="20"/>
          <w:szCs w:val="20"/>
          <w:lang w:val="en-US"/>
          <w:rPrChange w:id="649" w:author="Srishti" w:date="2025-11-02T16:34:00Z" w16du:dateUtc="2025-11-02T11:04:00Z">
            <w:rPr>
              <w:lang w:val="en-US"/>
            </w:rPr>
          </w:rPrChange>
        </w:rPr>
        <w:lastRenderedPageBreak/>
        <w:t>import torch.optim.lr_scheduler as lr_scheduler</w:t>
      </w:r>
    </w:p>
    <w:p w14:paraId="18436DEE" w14:textId="77777777" w:rsidR="00177A5E" w:rsidRPr="00261421" w:rsidRDefault="00177A5E" w:rsidP="00177A5E">
      <w:pPr>
        <w:pStyle w:val="SC-Source"/>
        <w:rPr>
          <w:rFonts w:ascii="Consolas" w:hAnsi="Consolas"/>
          <w:sz w:val="20"/>
          <w:szCs w:val="20"/>
          <w:rPrChange w:id="650" w:author="Srishti" w:date="2025-11-02T16:34:00Z" w16du:dateUtc="2025-11-02T11:04:00Z">
            <w:rPr/>
          </w:rPrChange>
        </w:rPr>
      </w:pPr>
    </w:p>
    <w:p w14:paraId="6DDCEFAB" w14:textId="77777777" w:rsidR="00177A5E" w:rsidRPr="00261421" w:rsidRDefault="6CC867A8" w:rsidP="00177A5E">
      <w:pPr>
        <w:pStyle w:val="SC-Source"/>
        <w:rPr>
          <w:rFonts w:ascii="Consolas" w:hAnsi="Consolas"/>
          <w:sz w:val="20"/>
          <w:szCs w:val="20"/>
          <w:rPrChange w:id="651" w:author="Srishti" w:date="2025-11-02T16:34:00Z" w16du:dateUtc="2025-11-02T11:04:00Z">
            <w:rPr/>
          </w:rPrChange>
        </w:rPr>
      </w:pPr>
      <w:r w:rsidRPr="00261421">
        <w:rPr>
          <w:rFonts w:ascii="Consolas" w:hAnsi="Consolas"/>
          <w:sz w:val="20"/>
          <w:szCs w:val="20"/>
          <w:lang w:val="en-US"/>
          <w:rPrChange w:id="652" w:author="Srishti" w:date="2025-11-02T16:34:00Z" w16du:dateUtc="2025-11-02T11:04:00Z">
            <w:rPr>
              <w:lang w:val="en-US"/>
            </w:rPr>
          </w:rPrChange>
        </w:rPr>
        <w:t>optimizer = torch.optim.Adam(model.parameters(), lr=0.01)</w:t>
      </w:r>
    </w:p>
    <w:p w14:paraId="4FE35367" w14:textId="77777777" w:rsidR="00177A5E" w:rsidRPr="00261421" w:rsidRDefault="6CC867A8" w:rsidP="00177A5E">
      <w:pPr>
        <w:pStyle w:val="SC-Source"/>
        <w:rPr>
          <w:rFonts w:ascii="Consolas" w:hAnsi="Consolas"/>
          <w:sz w:val="20"/>
          <w:szCs w:val="20"/>
          <w:rPrChange w:id="653" w:author="Srishti" w:date="2025-11-02T16:34:00Z" w16du:dateUtc="2025-11-02T11:04:00Z">
            <w:rPr/>
          </w:rPrChange>
        </w:rPr>
      </w:pPr>
      <w:r w:rsidRPr="00261421">
        <w:rPr>
          <w:rFonts w:ascii="Consolas" w:hAnsi="Consolas"/>
          <w:sz w:val="20"/>
          <w:szCs w:val="20"/>
          <w:lang w:val="en-US"/>
          <w:rPrChange w:id="654" w:author="Srishti" w:date="2025-11-02T16:34:00Z" w16du:dateUtc="2025-11-02T11:04:00Z">
            <w:rPr>
              <w:lang w:val="en-US"/>
            </w:rPr>
          </w:rPrChange>
        </w:rPr>
        <w:t>scheduler = lr_scheduler.CosineAnnealingLR(optimizer, T_max=50)</w:t>
      </w:r>
    </w:p>
    <w:p w14:paraId="5F037FFE" w14:textId="77777777" w:rsidR="00177A5E" w:rsidRPr="00261421" w:rsidRDefault="00177A5E" w:rsidP="00177A5E">
      <w:pPr>
        <w:pStyle w:val="SC-Source"/>
        <w:rPr>
          <w:rFonts w:ascii="Consolas" w:hAnsi="Consolas"/>
          <w:sz w:val="20"/>
          <w:szCs w:val="20"/>
          <w:rPrChange w:id="655" w:author="Srishti" w:date="2025-11-02T16:34:00Z" w16du:dateUtc="2025-11-02T11:04:00Z">
            <w:rPr/>
          </w:rPrChange>
        </w:rPr>
      </w:pPr>
    </w:p>
    <w:p w14:paraId="24520A7E" w14:textId="77777777" w:rsidR="00177A5E" w:rsidRPr="00261421" w:rsidRDefault="6CC867A8" w:rsidP="00177A5E">
      <w:pPr>
        <w:pStyle w:val="SC-Source"/>
        <w:rPr>
          <w:rFonts w:ascii="Consolas" w:hAnsi="Consolas"/>
          <w:sz w:val="20"/>
          <w:szCs w:val="20"/>
          <w:rPrChange w:id="656" w:author="Srishti" w:date="2025-11-02T16:34:00Z" w16du:dateUtc="2025-11-02T11:04:00Z">
            <w:rPr/>
          </w:rPrChange>
        </w:rPr>
      </w:pPr>
      <w:r w:rsidRPr="00261421">
        <w:rPr>
          <w:rFonts w:ascii="Consolas" w:hAnsi="Consolas"/>
          <w:sz w:val="20"/>
          <w:szCs w:val="20"/>
          <w:lang w:val="en-US"/>
          <w:rPrChange w:id="657" w:author="Srishti" w:date="2025-11-02T16:34:00Z" w16du:dateUtc="2025-11-02T11:04:00Z">
            <w:rPr>
              <w:lang w:val="en-US"/>
            </w:rPr>
          </w:rPrChange>
        </w:rPr>
        <w:t>for epoch in range(100):</w:t>
      </w:r>
    </w:p>
    <w:p w14:paraId="7A6947BB" w14:textId="77777777" w:rsidR="00177A5E" w:rsidRPr="00261421" w:rsidRDefault="6CC867A8" w:rsidP="00177A5E">
      <w:pPr>
        <w:pStyle w:val="SC-Source"/>
        <w:rPr>
          <w:rFonts w:ascii="Consolas" w:hAnsi="Consolas"/>
          <w:sz w:val="20"/>
          <w:szCs w:val="20"/>
          <w:rPrChange w:id="658" w:author="Srishti" w:date="2025-11-02T16:34:00Z" w16du:dateUtc="2025-11-02T11:04:00Z">
            <w:rPr/>
          </w:rPrChange>
        </w:rPr>
      </w:pPr>
      <w:r w:rsidRPr="00261421">
        <w:rPr>
          <w:rFonts w:ascii="Consolas" w:hAnsi="Consolas"/>
          <w:sz w:val="20"/>
          <w:szCs w:val="20"/>
          <w:lang w:val="en-US"/>
          <w:rPrChange w:id="659" w:author="Srishti" w:date="2025-11-02T16:34:00Z" w16du:dateUtc="2025-11-02T11:04:00Z">
            <w:rPr>
              <w:lang w:val="en-US"/>
            </w:rPr>
          </w:rPrChange>
        </w:rPr>
        <w:t xml:space="preserve">    train(model, train_loader, optimizer)</w:t>
      </w:r>
    </w:p>
    <w:p w14:paraId="33F1C779" w14:textId="77777777" w:rsidR="00177A5E" w:rsidRPr="00261421" w:rsidRDefault="6CC867A8" w:rsidP="00177A5E">
      <w:pPr>
        <w:pStyle w:val="SC-Source"/>
        <w:rPr>
          <w:rFonts w:ascii="Consolas" w:hAnsi="Consolas"/>
          <w:sz w:val="20"/>
          <w:szCs w:val="20"/>
          <w:rPrChange w:id="660" w:author="Srishti" w:date="2025-11-02T16:34:00Z" w16du:dateUtc="2025-11-02T11:04:00Z">
            <w:rPr/>
          </w:rPrChange>
        </w:rPr>
      </w:pPr>
      <w:r w:rsidRPr="00261421">
        <w:rPr>
          <w:rFonts w:ascii="Consolas" w:hAnsi="Consolas"/>
          <w:sz w:val="20"/>
          <w:szCs w:val="20"/>
          <w:lang w:val="en-US"/>
          <w:rPrChange w:id="661" w:author="Srishti" w:date="2025-11-02T16:34:00Z" w16du:dateUtc="2025-11-02T11:04:00Z">
            <w:rPr>
              <w:lang w:val="en-US"/>
            </w:rPr>
          </w:rPrChange>
        </w:rPr>
        <w:t xml:space="preserve">    scheduler.step()</w:t>
      </w:r>
    </w:p>
    <w:p w14:paraId="0FA277A9" w14:textId="66D54B3C" w:rsidR="00177A5E" w:rsidRPr="00261421" w:rsidRDefault="00177A5E" w:rsidP="00177A5E">
      <w:pPr>
        <w:pStyle w:val="SC-Source"/>
        <w:rPr>
          <w:rFonts w:ascii="Consolas" w:hAnsi="Consolas"/>
          <w:sz w:val="20"/>
          <w:szCs w:val="20"/>
          <w:rPrChange w:id="662" w:author="Srishti" w:date="2025-11-02T16:34:00Z" w16du:dateUtc="2025-11-02T11:04:00Z">
            <w:rPr/>
          </w:rPrChange>
        </w:rPr>
      </w:pPr>
      <w:r w:rsidRPr="00261421">
        <w:rPr>
          <w:rFonts w:ascii="Consolas" w:hAnsi="Consolas"/>
          <w:sz w:val="20"/>
          <w:szCs w:val="20"/>
          <w:rPrChange w:id="663" w:author="Srishti" w:date="2025-11-02T16:34:00Z" w16du:dateUtc="2025-11-02T11:04:00Z">
            <w:rPr/>
          </w:rPrChange>
        </w:rPr>
        <w:t>`</w:t>
      </w:r>
    </w:p>
    <w:p w14:paraId="5D7E2E38" w14:textId="6B57A45C" w:rsidR="00177A5E" w:rsidRDefault="00561625" w:rsidP="00261421">
      <w:pPr>
        <w:pStyle w:val="NormalBPBHEB"/>
        <w:rPr>
          <w:ins w:id="664" w:author="Srishti" w:date="2025-11-02T16:35:00Z" w16du:dateUtc="2025-11-02T11:05:00Z"/>
        </w:rPr>
      </w:pPr>
      <w:r w:rsidRPr="00561625">
        <w:t xml:space="preserve">This example uses PyTorch's </w:t>
      </w:r>
      <w:r w:rsidRPr="00261421">
        <w:rPr>
          <w:rStyle w:val="CodeinTextBPBHEBChar"/>
          <w:rPrChange w:id="665" w:author="Srishti" w:date="2025-11-02T16:34:00Z" w16du:dateUtc="2025-11-02T11:04:00Z">
            <w:rPr>
              <w:rStyle w:val="P-Code"/>
            </w:rPr>
          </w:rPrChange>
        </w:rPr>
        <w:t>CosineAnnealingLR</w:t>
      </w:r>
      <w:r w:rsidRPr="00561625">
        <w:t xml:space="preserve"> scheduler to adjust the learning rate. The parameter </w:t>
      </w:r>
      <w:r w:rsidRPr="00261421">
        <w:rPr>
          <w:rStyle w:val="CodeinTextBPBHEBChar"/>
          <w:rPrChange w:id="666" w:author="Srishti" w:date="2025-11-02T16:34:00Z" w16du:dateUtc="2025-11-02T11:04:00Z">
            <w:rPr>
              <w:rStyle w:val="P-Code"/>
            </w:rPr>
          </w:rPrChange>
        </w:rPr>
        <w:t>T_max</w:t>
      </w:r>
      <w:r w:rsidRPr="00561625">
        <w:t xml:space="preserve"> defines the period for one cycle of the cosine curve (50 epochs in this case). The learning rate decreases smoothly, mimicking a cooling process. This gradual reduction helps the model focus on fine-tuning </w:t>
      </w:r>
      <w:r w:rsidR="00CB209F">
        <w:t>its parameters as it converges, avoiding abrupt changes that might disrupt the learning process</w:t>
      </w:r>
      <w:r w:rsidRPr="00561625">
        <w:t>. Continuous schedulers</w:t>
      </w:r>
      <w:r w:rsidR="00B24A7A">
        <w:t xml:space="preserve">, such as </w:t>
      </w:r>
      <w:ins w:id="667" w:author="Srishti" w:date="2025-11-02T16:35:00Z" w16du:dateUtc="2025-11-02T11:05:00Z">
        <w:r w:rsidR="00261421">
          <w:t>c</w:t>
        </w:r>
      </w:ins>
      <w:del w:id="668" w:author="Srishti" w:date="2025-11-02T16:35:00Z" w16du:dateUtc="2025-11-02T11:05:00Z">
        <w:r w:rsidR="00B24A7A" w:rsidDel="00261421">
          <w:delText>C</w:delText>
        </w:r>
      </w:del>
      <w:r w:rsidR="00B24A7A">
        <w:t xml:space="preserve">osine </w:t>
      </w:r>
      <w:ins w:id="669" w:author="Srishti" w:date="2025-11-02T16:35:00Z" w16du:dateUtc="2025-11-02T11:05:00Z">
        <w:r w:rsidR="00261421">
          <w:t>a</w:t>
        </w:r>
      </w:ins>
      <w:del w:id="670" w:author="Srishti" w:date="2025-11-02T16:35:00Z" w16du:dateUtc="2025-11-02T11:05:00Z">
        <w:r w:rsidR="00B24A7A" w:rsidDel="00261421">
          <w:delText>A</w:delText>
        </w:r>
      </w:del>
      <w:r w:rsidR="00B24A7A">
        <w:t>nnealing, are well-suited for tasks involving transfer learning or low-resource datasets, where precise adjustments can significantly enhance</w:t>
      </w:r>
      <w:r w:rsidRPr="00561625">
        <w:t xml:space="preserve"> model performance </w:t>
      </w:r>
      <w:ins w:id="671" w:author="Srishti" w:date="2025-11-02T16:35:00Z" w16du:dateUtc="2025-11-02T11:05:00Z">
        <w:r w:rsidR="00261421">
          <w:t>[7]</w:t>
        </w:r>
      </w:ins>
      <w:customXmlDelRangeStart w:id="672" w:author="Srishti" w:date="2025-11-02T16:35:00Z"/>
      <w:sdt>
        <w:sdtPr>
          <w:id w:val="122123608"/>
          <w:citation/>
        </w:sdtPr>
        <w:sdtContent>
          <w:customXmlDelRangeEnd w:id="672"/>
          <w:del w:id="673" w:author="Srishti" w:date="2025-11-02T16:35:00Z" w16du:dateUtc="2025-11-02T11:05:00Z">
            <w:r w:rsidR="00DE141D" w:rsidDel="00261421">
              <w:fldChar w:fldCharType="begin"/>
            </w:r>
            <w:r w:rsidR="00DE141D" w:rsidDel="00261421">
              <w:delInstrText xml:space="preserve"> CITATION Loshchilov2016 \l 1033 </w:delInstrText>
            </w:r>
            <w:r w:rsidR="00DE141D" w:rsidDel="00261421">
              <w:fldChar w:fldCharType="separate"/>
            </w:r>
            <w:r w:rsidR="00AE30CD" w:rsidRPr="00AE30CD" w:rsidDel="00261421">
              <w:rPr>
                <w:noProof/>
              </w:rPr>
              <w:delText>[7]</w:delText>
            </w:r>
            <w:r w:rsidR="00DE141D" w:rsidDel="00261421">
              <w:fldChar w:fldCharType="end"/>
            </w:r>
          </w:del>
          <w:customXmlDelRangeStart w:id="674" w:author="Srishti" w:date="2025-11-02T16:35:00Z"/>
        </w:sdtContent>
      </w:sdt>
      <w:customXmlDelRangeEnd w:id="674"/>
      <w:r w:rsidRPr="00561625">
        <w:t>.</w:t>
      </w:r>
    </w:p>
    <w:p w14:paraId="706AC0AF" w14:textId="77777777" w:rsidR="00261421" w:rsidRDefault="00261421" w:rsidP="00261421">
      <w:pPr>
        <w:pStyle w:val="NormalBPBHEB"/>
        <w:pPrChange w:id="675" w:author="Srishti" w:date="2025-11-02T16:35:00Z" w16du:dateUtc="2025-11-02T11:05:00Z">
          <w:pPr>
            <w:pStyle w:val="P-Regular"/>
            <w:jc w:val="both"/>
          </w:pPr>
        </w:pPrChange>
      </w:pPr>
    </w:p>
    <w:p w14:paraId="412D16AD" w14:textId="3188BD5B" w:rsidR="00833A99" w:rsidRDefault="00833A99" w:rsidP="00261421">
      <w:pPr>
        <w:pStyle w:val="Heading2BPBHEB"/>
        <w:pPrChange w:id="676" w:author="Srishti" w:date="2025-11-02T16:35:00Z" w16du:dateUtc="2025-11-02T11:05:00Z">
          <w:pPr>
            <w:pStyle w:val="H2-Heading"/>
          </w:pPr>
        </w:pPrChange>
      </w:pPr>
      <w:r w:rsidRPr="00833A99">
        <w:t xml:space="preserve">Practical </w:t>
      </w:r>
      <w:ins w:id="677" w:author="Srishti" w:date="2025-11-02T16:35:00Z" w16du:dateUtc="2025-11-02T11:05:00Z">
        <w:r w:rsidR="00261421">
          <w:t>c</w:t>
        </w:r>
      </w:ins>
      <w:del w:id="678" w:author="Srishti" w:date="2025-11-02T16:35:00Z" w16du:dateUtc="2025-11-02T11:05:00Z">
        <w:r w:rsidRPr="00833A99" w:rsidDel="00261421">
          <w:delText>C</w:delText>
        </w:r>
      </w:del>
      <w:r w:rsidRPr="00833A99">
        <w:t>omparison</w:t>
      </w:r>
    </w:p>
    <w:p w14:paraId="6149C5B0" w14:textId="50FB92C1" w:rsidR="00177A5E" w:rsidRPr="00177A5E" w:rsidRDefault="003B1D26" w:rsidP="00261421">
      <w:pPr>
        <w:pStyle w:val="NormalBPBHEB"/>
        <w:pPrChange w:id="679" w:author="Srishti" w:date="2025-11-02T16:35:00Z" w16du:dateUtc="2025-11-02T11:05:00Z">
          <w:pPr>
            <w:jc w:val="both"/>
          </w:pPr>
        </w:pPrChange>
      </w:pPr>
      <w:r>
        <w:t>Schedulers address various tasks and resource limitations, providing distinct benefits based on the selected method. The</w:t>
      </w:r>
      <w:ins w:id="680" w:author="Srishti" w:date="2025-11-02T16:35:00Z" w16du:dateUtc="2025-11-02T11:05:00Z">
        <w:r w:rsidR="00261421">
          <w:t xml:space="preserve"> following</w:t>
        </w:r>
      </w:ins>
      <w:r>
        <w:t xml:space="preserve"> table </w:t>
      </w:r>
      <w:del w:id="681" w:author="Srishti" w:date="2025-11-02T16:35:00Z" w16du:dateUtc="2025-11-02T11:05:00Z">
        <w:r w:rsidDel="00261421">
          <w:delText xml:space="preserve">below </w:delText>
        </w:r>
      </w:del>
      <w:r>
        <w:t>highlights key differences between discrete and continuous schedulers</w:t>
      </w:r>
      <w:ins w:id="682" w:author="Srishti" w:date="2025-11-02T16:35:00Z" w16du:dateUtc="2025-11-02T11:05:00Z">
        <w:r w:rsidR="00261421">
          <w:t>:</w:t>
        </w:r>
      </w:ins>
      <w:del w:id="683" w:author="Srishti" w:date="2025-11-02T16:35:00Z" w16du:dateUtc="2025-11-02T11:05:00Z">
        <w:r w:rsidDel="00261421">
          <w:delText>.</w:delText>
        </w:r>
      </w:del>
    </w:p>
    <w:tbl>
      <w:tblPr>
        <w:tblStyle w:val="TableGrid"/>
        <w:tblW w:w="8815" w:type="dxa"/>
        <w:jc w:val="center"/>
        <w:tblLook w:val="04A0" w:firstRow="1" w:lastRow="0" w:firstColumn="1" w:lastColumn="0" w:noHBand="0" w:noVBand="1"/>
        <w:tblCaption w:val=""/>
        <w:tblDescription w:val=""/>
        <w:tblPrChange w:id="684" w:author="Srishti" w:date="2025-11-02T16:36:00Z" w16du:dateUtc="2025-11-02T11:06:00Z">
          <w:tblPr>
            <w:tblW w:w="79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PrChange>
      </w:tblPr>
      <w:tblGrid>
        <w:gridCol w:w="2515"/>
        <w:gridCol w:w="3330"/>
        <w:gridCol w:w="2970"/>
        <w:tblGridChange w:id="685">
          <w:tblGrid>
            <w:gridCol w:w="2279"/>
            <w:gridCol w:w="236"/>
            <w:gridCol w:w="2520"/>
            <w:gridCol w:w="810"/>
            <w:gridCol w:w="2070"/>
            <w:gridCol w:w="900"/>
          </w:tblGrid>
        </w:tblGridChange>
      </w:tblGrid>
      <w:tr w:rsidR="00833A99" w:rsidRPr="00833A99" w14:paraId="178FB748" w14:textId="77777777" w:rsidTr="00261421">
        <w:trPr>
          <w:jc w:val="center"/>
          <w:trPrChange w:id="686" w:author="Srishti" w:date="2025-11-02T16:36:00Z" w16du:dateUtc="2025-11-02T11:06:00Z">
            <w:trPr>
              <w:gridAfter w:val="0"/>
            </w:trPr>
          </w:trPrChange>
        </w:trPr>
        <w:tc>
          <w:tcPr>
            <w:tcW w:w="2515" w:type="dxa"/>
            <w:hideMark/>
            <w:tcPrChange w:id="687" w:author="Srishti" w:date="2025-11-02T16:36:00Z" w16du:dateUtc="2025-11-02T11:06:00Z">
              <w:tcPr>
                <w:tcW w:w="2279" w:type="dxa"/>
                <w:shd w:val="clear" w:color="auto" w:fill="BFBFBF" w:themeFill="background1" w:themeFillShade="BF"/>
                <w:tcMar>
                  <w:top w:w="40" w:type="dxa"/>
                  <w:left w:w="60" w:type="dxa"/>
                  <w:bottom w:w="40" w:type="dxa"/>
                  <w:right w:w="60" w:type="dxa"/>
                </w:tcMar>
                <w:hideMark/>
              </w:tcPr>
            </w:tcPrChange>
          </w:tcPr>
          <w:p w14:paraId="79CBD22C" w14:textId="77777777" w:rsidR="00833A99" w:rsidRPr="00261421" w:rsidRDefault="00833A99" w:rsidP="00261421">
            <w:pPr>
              <w:pStyle w:val="NormalBPBHEB"/>
              <w:jc w:val="left"/>
              <w:rPr>
                <w:b/>
                <w:bCs/>
                <w:rPrChange w:id="688" w:author="Srishti" w:date="2025-11-02T16:36:00Z" w16du:dateUtc="2025-11-02T11:06:00Z">
                  <w:rPr/>
                </w:rPrChange>
              </w:rPr>
              <w:pPrChange w:id="689" w:author="Srishti" w:date="2025-11-02T16:36:00Z" w16du:dateUtc="2025-11-02T11:06:00Z">
                <w:pPr>
                  <w:pStyle w:val="P-Regular"/>
                </w:pPr>
              </w:pPrChange>
            </w:pPr>
            <w:r w:rsidRPr="00261421">
              <w:rPr>
                <w:b/>
                <w:bCs/>
                <w:rPrChange w:id="690" w:author="Srishti" w:date="2025-11-02T16:36:00Z" w16du:dateUtc="2025-11-02T11:06:00Z">
                  <w:rPr/>
                </w:rPrChange>
              </w:rPr>
              <w:t>Feature</w:t>
            </w:r>
          </w:p>
        </w:tc>
        <w:tc>
          <w:tcPr>
            <w:tcW w:w="3330" w:type="dxa"/>
            <w:hideMark/>
            <w:tcPrChange w:id="691" w:author="Srishti" w:date="2025-11-02T16:36:00Z" w16du:dateUtc="2025-11-02T11:06:00Z">
              <w:tcPr>
                <w:tcW w:w="2756" w:type="dxa"/>
                <w:gridSpan w:val="2"/>
                <w:shd w:val="clear" w:color="auto" w:fill="BFBFBF" w:themeFill="background1" w:themeFillShade="BF"/>
                <w:tcMar>
                  <w:top w:w="40" w:type="dxa"/>
                  <w:left w:w="60" w:type="dxa"/>
                  <w:bottom w:w="40" w:type="dxa"/>
                  <w:right w:w="60" w:type="dxa"/>
                </w:tcMar>
                <w:hideMark/>
              </w:tcPr>
            </w:tcPrChange>
          </w:tcPr>
          <w:p w14:paraId="1B4ACE55" w14:textId="4EA8810A" w:rsidR="00833A99" w:rsidRPr="00261421" w:rsidRDefault="00833A99" w:rsidP="00261421">
            <w:pPr>
              <w:pStyle w:val="NormalBPBHEB"/>
              <w:jc w:val="left"/>
              <w:rPr>
                <w:b/>
                <w:bCs/>
                <w:rPrChange w:id="692" w:author="Srishti" w:date="2025-11-02T16:36:00Z" w16du:dateUtc="2025-11-02T11:06:00Z">
                  <w:rPr/>
                </w:rPrChange>
              </w:rPr>
              <w:pPrChange w:id="693" w:author="Srishti" w:date="2025-11-02T16:36:00Z" w16du:dateUtc="2025-11-02T11:06:00Z">
                <w:pPr>
                  <w:pStyle w:val="P-Regular"/>
                </w:pPr>
              </w:pPrChange>
            </w:pPr>
            <w:r w:rsidRPr="00261421">
              <w:rPr>
                <w:b/>
                <w:bCs/>
                <w:rPrChange w:id="694" w:author="Srishti" w:date="2025-11-02T16:36:00Z" w16du:dateUtc="2025-11-02T11:06:00Z">
                  <w:rPr/>
                </w:rPrChange>
              </w:rPr>
              <w:t xml:space="preserve">Discrete </w:t>
            </w:r>
            <w:ins w:id="695" w:author="Srishti" w:date="2025-11-02T16:36:00Z" w16du:dateUtc="2025-11-02T11:06:00Z">
              <w:r w:rsidR="00261421">
                <w:rPr>
                  <w:b/>
                  <w:bCs/>
                </w:rPr>
                <w:t>s</w:t>
              </w:r>
            </w:ins>
            <w:del w:id="696" w:author="Srishti" w:date="2025-11-02T16:36:00Z" w16du:dateUtc="2025-11-02T11:06:00Z">
              <w:r w:rsidRPr="00261421" w:rsidDel="00261421">
                <w:rPr>
                  <w:b/>
                  <w:bCs/>
                  <w:rPrChange w:id="697" w:author="Srishti" w:date="2025-11-02T16:36:00Z" w16du:dateUtc="2025-11-02T11:06:00Z">
                    <w:rPr/>
                  </w:rPrChange>
                </w:rPr>
                <w:delText>S</w:delText>
              </w:r>
            </w:del>
            <w:r w:rsidRPr="00261421">
              <w:rPr>
                <w:b/>
                <w:bCs/>
                <w:rPrChange w:id="698" w:author="Srishti" w:date="2025-11-02T16:36:00Z" w16du:dateUtc="2025-11-02T11:06:00Z">
                  <w:rPr/>
                </w:rPrChange>
              </w:rPr>
              <w:t>chedulers</w:t>
            </w:r>
          </w:p>
        </w:tc>
        <w:tc>
          <w:tcPr>
            <w:tcW w:w="2970" w:type="dxa"/>
            <w:hideMark/>
            <w:tcPrChange w:id="699" w:author="Srishti" w:date="2025-11-02T16:36:00Z" w16du:dateUtc="2025-11-02T11:06:00Z">
              <w:tcPr>
                <w:tcW w:w="2880" w:type="dxa"/>
                <w:gridSpan w:val="2"/>
                <w:shd w:val="clear" w:color="auto" w:fill="BFBFBF" w:themeFill="background1" w:themeFillShade="BF"/>
                <w:tcMar>
                  <w:top w:w="40" w:type="dxa"/>
                  <w:left w:w="60" w:type="dxa"/>
                  <w:bottom w:w="40" w:type="dxa"/>
                  <w:right w:w="60" w:type="dxa"/>
                </w:tcMar>
                <w:hideMark/>
              </w:tcPr>
            </w:tcPrChange>
          </w:tcPr>
          <w:p w14:paraId="1FDA5F88" w14:textId="0CEA597A" w:rsidR="00833A99" w:rsidRPr="00261421" w:rsidRDefault="00261421" w:rsidP="00261421">
            <w:pPr>
              <w:pStyle w:val="NormalBPBHEB"/>
              <w:jc w:val="left"/>
              <w:rPr>
                <w:b/>
                <w:bCs/>
                <w:rPrChange w:id="700" w:author="Srishti" w:date="2025-11-02T16:36:00Z" w16du:dateUtc="2025-11-02T11:06:00Z">
                  <w:rPr/>
                </w:rPrChange>
              </w:rPr>
              <w:pPrChange w:id="701" w:author="Srishti" w:date="2025-11-02T16:36:00Z" w16du:dateUtc="2025-11-02T11:06:00Z">
                <w:pPr>
                  <w:pStyle w:val="P-Regular"/>
                </w:pPr>
              </w:pPrChange>
            </w:pPr>
            <w:ins w:id="702" w:author="Srishti" w:date="2025-11-02T16:35:00Z" w16du:dateUtc="2025-11-02T11:05:00Z">
              <w:r w:rsidRPr="00261421">
                <w:rPr>
                  <w:b/>
                  <w:bCs/>
                  <w:rPrChange w:id="703" w:author="Srishti" w:date="2025-11-02T16:36:00Z" w16du:dateUtc="2025-11-02T11:06:00Z">
                    <w:rPr/>
                  </w:rPrChange>
                </w:rPr>
                <w:t xml:space="preserve">Continuous </w:t>
              </w:r>
            </w:ins>
            <w:ins w:id="704" w:author="Srishti" w:date="2025-11-02T16:36:00Z" w16du:dateUtc="2025-11-02T11:06:00Z">
              <w:r>
                <w:rPr>
                  <w:b/>
                  <w:bCs/>
                </w:rPr>
                <w:t>s</w:t>
              </w:r>
            </w:ins>
            <w:ins w:id="705" w:author="Srishti" w:date="2025-11-02T16:35:00Z" w16du:dateUtc="2025-11-02T11:05:00Z">
              <w:r w:rsidRPr="00261421">
                <w:rPr>
                  <w:b/>
                  <w:bCs/>
                  <w:rPrChange w:id="706" w:author="Srishti" w:date="2025-11-02T16:36:00Z" w16du:dateUtc="2025-11-02T11:06:00Z">
                    <w:rPr/>
                  </w:rPrChange>
                </w:rPr>
                <w:t>chedulers</w:t>
              </w:r>
            </w:ins>
            <w:del w:id="707" w:author="Srishti" w:date="2025-11-02T16:35:00Z" w16du:dateUtc="2025-11-02T11:05:00Z">
              <w:r w:rsidR="00833A99" w:rsidRPr="00261421" w:rsidDel="00261421">
                <w:rPr>
                  <w:b/>
                  <w:bCs/>
                  <w:rPrChange w:id="708" w:author="Srishti" w:date="2025-11-02T16:36:00Z" w16du:dateUtc="2025-11-02T11:06:00Z">
                    <w:rPr/>
                  </w:rPrChange>
                </w:rPr>
                <w:delText>Continuous Schedulers</w:delText>
              </w:r>
            </w:del>
          </w:p>
        </w:tc>
      </w:tr>
      <w:tr w:rsidR="00833A99" w:rsidRPr="00833A99" w14:paraId="192BBBD1" w14:textId="77777777" w:rsidTr="00261421">
        <w:trPr>
          <w:jc w:val="center"/>
          <w:trPrChange w:id="709" w:author="Srishti" w:date="2025-11-02T16:36:00Z" w16du:dateUtc="2025-11-02T11:06:00Z">
            <w:trPr>
              <w:gridAfter w:val="0"/>
            </w:trPr>
          </w:trPrChange>
        </w:trPr>
        <w:tc>
          <w:tcPr>
            <w:tcW w:w="2515" w:type="dxa"/>
            <w:hideMark/>
            <w:tcPrChange w:id="710" w:author="Srishti" w:date="2025-11-02T16:36:00Z" w16du:dateUtc="2025-11-02T11:06:00Z">
              <w:tcPr>
                <w:tcW w:w="2279" w:type="dxa"/>
                <w:tcMar>
                  <w:top w:w="40" w:type="dxa"/>
                  <w:left w:w="60" w:type="dxa"/>
                  <w:bottom w:w="40" w:type="dxa"/>
                  <w:right w:w="60" w:type="dxa"/>
                </w:tcMar>
                <w:hideMark/>
              </w:tcPr>
            </w:tcPrChange>
          </w:tcPr>
          <w:p w14:paraId="7F76F495" w14:textId="67C367DB" w:rsidR="00833A99" w:rsidRPr="00833A99" w:rsidRDefault="00833A99" w:rsidP="00261421">
            <w:pPr>
              <w:pStyle w:val="NormalBPBHEB"/>
              <w:jc w:val="left"/>
              <w:pPrChange w:id="711" w:author="Srishti" w:date="2025-11-02T16:36:00Z" w16du:dateUtc="2025-11-02T11:06:00Z">
                <w:pPr>
                  <w:pStyle w:val="P-Regular"/>
                </w:pPr>
              </w:pPrChange>
            </w:pPr>
            <w:r w:rsidRPr="00833A99">
              <w:t xml:space="preserve">Adjustment </w:t>
            </w:r>
            <w:del w:id="712" w:author="Srishti" w:date="2025-11-02T16:36:00Z" w16du:dateUtc="2025-11-02T11:06:00Z">
              <w:r w:rsidRPr="00833A99" w:rsidDel="00261421">
                <w:delText>F</w:delText>
              </w:r>
            </w:del>
            <w:ins w:id="713" w:author="Srishti" w:date="2025-11-02T16:36:00Z" w16du:dateUtc="2025-11-02T11:06:00Z">
              <w:r w:rsidR="00261421">
                <w:t>f</w:t>
              </w:r>
            </w:ins>
            <w:r w:rsidRPr="00833A99">
              <w:t>requency</w:t>
            </w:r>
          </w:p>
        </w:tc>
        <w:tc>
          <w:tcPr>
            <w:tcW w:w="3330" w:type="dxa"/>
            <w:hideMark/>
            <w:tcPrChange w:id="714" w:author="Srishti" w:date="2025-11-02T16:36:00Z" w16du:dateUtc="2025-11-02T11:06:00Z">
              <w:tcPr>
                <w:tcW w:w="2756" w:type="dxa"/>
                <w:gridSpan w:val="2"/>
                <w:tcMar>
                  <w:top w:w="40" w:type="dxa"/>
                  <w:left w:w="60" w:type="dxa"/>
                  <w:bottom w:w="40" w:type="dxa"/>
                  <w:right w:w="60" w:type="dxa"/>
                </w:tcMar>
                <w:hideMark/>
              </w:tcPr>
            </w:tcPrChange>
          </w:tcPr>
          <w:p w14:paraId="1191F783" w14:textId="77777777" w:rsidR="00833A99" w:rsidRPr="00833A99" w:rsidRDefault="00833A99" w:rsidP="00261421">
            <w:pPr>
              <w:pStyle w:val="NormalBPBHEB"/>
              <w:jc w:val="left"/>
              <w:pPrChange w:id="715" w:author="Srishti" w:date="2025-11-02T16:36:00Z" w16du:dateUtc="2025-11-02T11:06:00Z">
                <w:pPr>
                  <w:pStyle w:val="P-Regular"/>
                </w:pPr>
              </w:pPrChange>
            </w:pPr>
            <w:r w:rsidRPr="00833A99">
              <w:t>Fixed intervals</w:t>
            </w:r>
          </w:p>
        </w:tc>
        <w:tc>
          <w:tcPr>
            <w:tcW w:w="2970" w:type="dxa"/>
            <w:hideMark/>
            <w:tcPrChange w:id="716" w:author="Srishti" w:date="2025-11-02T16:36:00Z" w16du:dateUtc="2025-11-02T11:06:00Z">
              <w:tcPr>
                <w:tcW w:w="2880" w:type="dxa"/>
                <w:gridSpan w:val="2"/>
                <w:tcMar>
                  <w:top w:w="40" w:type="dxa"/>
                  <w:left w:w="60" w:type="dxa"/>
                  <w:bottom w:w="40" w:type="dxa"/>
                  <w:right w:w="60" w:type="dxa"/>
                </w:tcMar>
                <w:hideMark/>
              </w:tcPr>
            </w:tcPrChange>
          </w:tcPr>
          <w:p w14:paraId="27D107FA" w14:textId="77777777" w:rsidR="00833A99" w:rsidRPr="00833A99" w:rsidRDefault="00833A99" w:rsidP="00261421">
            <w:pPr>
              <w:pStyle w:val="NormalBPBHEB"/>
              <w:jc w:val="left"/>
              <w:pPrChange w:id="717" w:author="Srishti" w:date="2025-11-02T16:36:00Z" w16du:dateUtc="2025-11-02T11:06:00Z">
                <w:pPr>
                  <w:pStyle w:val="P-Regular"/>
                </w:pPr>
              </w:pPrChange>
            </w:pPr>
            <w:r w:rsidRPr="00833A99">
              <w:t>Every iteration</w:t>
            </w:r>
          </w:p>
        </w:tc>
      </w:tr>
      <w:tr w:rsidR="00833A99" w:rsidRPr="00833A99" w14:paraId="731E16D8" w14:textId="77777777" w:rsidTr="00261421">
        <w:trPr>
          <w:jc w:val="center"/>
          <w:trPrChange w:id="718" w:author="Srishti" w:date="2025-11-02T16:36:00Z" w16du:dateUtc="2025-11-02T11:06:00Z">
            <w:trPr>
              <w:gridAfter w:val="0"/>
            </w:trPr>
          </w:trPrChange>
        </w:trPr>
        <w:tc>
          <w:tcPr>
            <w:tcW w:w="2515" w:type="dxa"/>
            <w:hideMark/>
            <w:tcPrChange w:id="719" w:author="Srishti" w:date="2025-11-02T16:36:00Z" w16du:dateUtc="2025-11-02T11:06:00Z">
              <w:tcPr>
                <w:tcW w:w="2279" w:type="dxa"/>
                <w:tcMar>
                  <w:top w:w="40" w:type="dxa"/>
                  <w:left w:w="60" w:type="dxa"/>
                  <w:bottom w:w="40" w:type="dxa"/>
                  <w:right w:w="60" w:type="dxa"/>
                </w:tcMar>
                <w:hideMark/>
              </w:tcPr>
            </w:tcPrChange>
          </w:tcPr>
          <w:p w14:paraId="3DD10B08" w14:textId="77777777" w:rsidR="00833A99" w:rsidRPr="00833A99" w:rsidRDefault="00833A99" w:rsidP="00261421">
            <w:pPr>
              <w:pStyle w:val="NormalBPBHEB"/>
              <w:jc w:val="left"/>
              <w:pPrChange w:id="720" w:author="Srishti" w:date="2025-11-02T16:36:00Z" w16du:dateUtc="2025-11-02T11:06:00Z">
                <w:pPr>
                  <w:pStyle w:val="P-Regular"/>
                </w:pPr>
              </w:pPrChange>
            </w:pPr>
            <w:r w:rsidRPr="00833A99">
              <w:t>Complexity</w:t>
            </w:r>
          </w:p>
        </w:tc>
        <w:tc>
          <w:tcPr>
            <w:tcW w:w="3330" w:type="dxa"/>
            <w:hideMark/>
            <w:tcPrChange w:id="721" w:author="Srishti" w:date="2025-11-02T16:36:00Z" w16du:dateUtc="2025-11-02T11:06:00Z">
              <w:tcPr>
                <w:tcW w:w="2756" w:type="dxa"/>
                <w:gridSpan w:val="2"/>
                <w:tcMar>
                  <w:top w:w="40" w:type="dxa"/>
                  <w:left w:w="60" w:type="dxa"/>
                  <w:bottom w:w="40" w:type="dxa"/>
                  <w:right w:w="60" w:type="dxa"/>
                </w:tcMar>
                <w:hideMark/>
              </w:tcPr>
            </w:tcPrChange>
          </w:tcPr>
          <w:p w14:paraId="17A0FE09" w14:textId="77777777" w:rsidR="00833A99" w:rsidRPr="00833A99" w:rsidRDefault="00833A99" w:rsidP="00261421">
            <w:pPr>
              <w:pStyle w:val="NormalBPBHEB"/>
              <w:jc w:val="left"/>
              <w:pPrChange w:id="722" w:author="Srishti" w:date="2025-11-02T16:36:00Z" w16du:dateUtc="2025-11-02T11:06:00Z">
                <w:pPr>
                  <w:pStyle w:val="P-Regular"/>
                </w:pPr>
              </w:pPrChange>
            </w:pPr>
            <w:r w:rsidRPr="00833A99">
              <w:t>Simpler to implement</w:t>
            </w:r>
          </w:p>
        </w:tc>
        <w:tc>
          <w:tcPr>
            <w:tcW w:w="2970" w:type="dxa"/>
            <w:hideMark/>
            <w:tcPrChange w:id="723" w:author="Srishti" w:date="2025-11-02T16:36:00Z" w16du:dateUtc="2025-11-02T11:06:00Z">
              <w:tcPr>
                <w:tcW w:w="2880" w:type="dxa"/>
                <w:gridSpan w:val="2"/>
                <w:tcMar>
                  <w:top w:w="40" w:type="dxa"/>
                  <w:left w:w="60" w:type="dxa"/>
                  <w:bottom w:w="40" w:type="dxa"/>
                  <w:right w:w="60" w:type="dxa"/>
                </w:tcMar>
                <w:hideMark/>
              </w:tcPr>
            </w:tcPrChange>
          </w:tcPr>
          <w:p w14:paraId="163E67BA" w14:textId="77777777" w:rsidR="00833A99" w:rsidRPr="00833A99" w:rsidRDefault="00833A99" w:rsidP="00261421">
            <w:pPr>
              <w:pStyle w:val="NormalBPBHEB"/>
              <w:jc w:val="left"/>
              <w:pPrChange w:id="724" w:author="Srishti" w:date="2025-11-02T16:36:00Z" w16du:dateUtc="2025-11-02T11:06:00Z">
                <w:pPr>
                  <w:pStyle w:val="P-Regular"/>
                </w:pPr>
              </w:pPrChange>
            </w:pPr>
            <w:r w:rsidRPr="00833A99">
              <w:t>Requires more computation</w:t>
            </w:r>
          </w:p>
        </w:tc>
      </w:tr>
      <w:tr w:rsidR="00833A99" w:rsidRPr="00833A99" w14:paraId="14C46B87" w14:textId="77777777" w:rsidTr="00261421">
        <w:trPr>
          <w:jc w:val="center"/>
          <w:trPrChange w:id="725" w:author="Srishti" w:date="2025-11-02T16:36:00Z" w16du:dateUtc="2025-11-02T11:06:00Z">
            <w:trPr>
              <w:gridAfter w:val="0"/>
            </w:trPr>
          </w:trPrChange>
        </w:trPr>
        <w:tc>
          <w:tcPr>
            <w:tcW w:w="2515" w:type="dxa"/>
            <w:hideMark/>
            <w:tcPrChange w:id="726" w:author="Srishti" w:date="2025-11-02T16:36:00Z" w16du:dateUtc="2025-11-02T11:06:00Z">
              <w:tcPr>
                <w:tcW w:w="2279" w:type="dxa"/>
                <w:tcMar>
                  <w:top w:w="40" w:type="dxa"/>
                  <w:left w:w="60" w:type="dxa"/>
                  <w:bottom w:w="40" w:type="dxa"/>
                  <w:right w:w="60" w:type="dxa"/>
                </w:tcMar>
                <w:hideMark/>
              </w:tcPr>
            </w:tcPrChange>
          </w:tcPr>
          <w:p w14:paraId="645F5939" w14:textId="0DE2A8E8" w:rsidR="00833A99" w:rsidRPr="00833A99" w:rsidRDefault="00833A99" w:rsidP="00261421">
            <w:pPr>
              <w:pStyle w:val="NormalBPBHEB"/>
              <w:jc w:val="left"/>
              <w:pPrChange w:id="727" w:author="Srishti" w:date="2025-11-02T16:36:00Z" w16du:dateUtc="2025-11-02T11:06:00Z">
                <w:pPr>
                  <w:pStyle w:val="P-Regular"/>
                </w:pPr>
              </w:pPrChange>
            </w:pPr>
            <w:r w:rsidRPr="00833A99">
              <w:t xml:space="preserve">Use </w:t>
            </w:r>
            <w:ins w:id="728" w:author="Srishti" w:date="2025-11-02T16:37:00Z" w16du:dateUtc="2025-11-02T11:07:00Z">
              <w:r w:rsidR="00261421">
                <w:t>c</w:t>
              </w:r>
            </w:ins>
            <w:del w:id="729" w:author="Srishti" w:date="2025-11-02T16:37:00Z" w16du:dateUtc="2025-11-02T11:07:00Z">
              <w:r w:rsidRPr="00833A99" w:rsidDel="00261421">
                <w:delText>C</w:delText>
              </w:r>
            </w:del>
            <w:r w:rsidRPr="00833A99">
              <w:t>ases</w:t>
            </w:r>
          </w:p>
        </w:tc>
        <w:tc>
          <w:tcPr>
            <w:tcW w:w="3330" w:type="dxa"/>
            <w:hideMark/>
            <w:tcPrChange w:id="730" w:author="Srishti" w:date="2025-11-02T16:36:00Z" w16du:dateUtc="2025-11-02T11:06:00Z">
              <w:tcPr>
                <w:tcW w:w="2756" w:type="dxa"/>
                <w:gridSpan w:val="2"/>
                <w:tcMar>
                  <w:top w:w="40" w:type="dxa"/>
                  <w:left w:w="60" w:type="dxa"/>
                  <w:bottom w:w="40" w:type="dxa"/>
                  <w:right w:w="60" w:type="dxa"/>
                </w:tcMar>
                <w:hideMark/>
              </w:tcPr>
            </w:tcPrChange>
          </w:tcPr>
          <w:p w14:paraId="38EECA2E" w14:textId="77777777" w:rsidR="00833A99" w:rsidRPr="00833A99" w:rsidRDefault="00833A99" w:rsidP="00261421">
            <w:pPr>
              <w:pStyle w:val="NormalBPBHEB"/>
              <w:jc w:val="left"/>
              <w:pPrChange w:id="731" w:author="Srishti" w:date="2025-11-02T16:36:00Z" w16du:dateUtc="2025-11-02T11:06:00Z">
                <w:pPr>
                  <w:pStyle w:val="P-Regular"/>
                </w:pPr>
              </w:pPrChange>
            </w:pPr>
            <w:r w:rsidRPr="00833A99">
              <w:t>Stable tasks with large datasets</w:t>
            </w:r>
          </w:p>
        </w:tc>
        <w:tc>
          <w:tcPr>
            <w:tcW w:w="2970" w:type="dxa"/>
            <w:hideMark/>
            <w:tcPrChange w:id="732" w:author="Srishti" w:date="2025-11-02T16:36:00Z" w16du:dateUtc="2025-11-02T11:06:00Z">
              <w:tcPr>
                <w:tcW w:w="2880" w:type="dxa"/>
                <w:gridSpan w:val="2"/>
                <w:tcMar>
                  <w:top w:w="40" w:type="dxa"/>
                  <w:left w:w="60" w:type="dxa"/>
                  <w:bottom w:w="40" w:type="dxa"/>
                  <w:right w:w="60" w:type="dxa"/>
                </w:tcMar>
                <w:hideMark/>
              </w:tcPr>
            </w:tcPrChange>
          </w:tcPr>
          <w:p w14:paraId="3BCF24D2" w14:textId="77777777" w:rsidR="00833A99" w:rsidRPr="00833A99" w:rsidRDefault="00833A99" w:rsidP="00261421">
            <w:pPr>
              <w:pStyle w:val="NormalBPBHEB"/>
              <w:jc w:val="left"/>
              <w:pPrChange w:id="733" w:author="Srishti" w:date="2025-11-02T16:36:00Z" w16du:dateUtc="2025-11-02T11:06:00Z">
                <w:pPr>
                  <w:pStyle w:val="P-Regular"/>
                </w:pPr>
              </w:pPrChange>
            </w:pPr>
            <w:r w:rsidRPr="00833A99">
              <w:t>Dynamic or sensitive tasks</w:t>
            </w:r>
          </w:p>
        </w:tc>
      </w:tr>
    </w:tbl>
    <w:p w14:paraId="5ED75DA7" w14:textId="57E06534" w:rsidR="00261421" w:rsidRDefault="00261421" w:rsidP="00261421">
      <w:pPr>
        <w:pStyle w:val="TableCaptionBPBHEB"/>
        <w:rPr>
          <w:ins w:id="734" w:author="Srishti" w:date="2025-11-02T16:38:00Z" w16du:dateUtc="2025-11-02T11:08:00Z"/>
        </w:rPr>
      </w:pPr>
      <w:commentRangeStart w:id="735"/>
      <w:ins w:id="736" w:author="Srishti" w:date="2025-11-02T16:37:00Z" w16du:dateUtc="2025-11-02T11:07:00Z">
        <w:r w:rsidRPr="00261421">
          <w:rPr>
            <w:b/>
            <w:bCs w:val="0"/>
            <w:rPrChange w:id="737" w:author="Srishti" w:date="2025-11-02T16:37:00Z" w16du:dateUtc="2025-11-02T11:07:00Z">
              <w:rPr/>
            </w:rPrChange>
          </w:rPr>
          <w:t>Table 7.1</w:t>
        </w:r>
      </w:ins>
      <w:commentRangeEnd w:id="735"/>
      <w:ins w:id="738" w:author="Srishti" w:date="2025-11-02T16:38:00Z" w16du:dateUtc="2025-11-02T11:08:00Z">
        <w:r>
          <w:rPr>
            <w:rStyle w:val="CommentReference"/>
            <w:rFonts w:ascii="Arial" w:eastAsia="Arial" w:hAnsi="Arial" w:cs="Arial"/>
            <w:bCs w:val="0"/>
            <w:i w:val="0"/>
            <w:iCs w:val="0"/>
          </w:rPr>
          <w:commentReference w:id="735"/>
        </w:r>
      </w:ins>
      <w:ins w:id="739" w:author="Srishti" w:date="2025-11-02T16:37:00Z" w16du:dateUtc="2025-11-02T11:07:00Z">
        <w:r>
          <w:t>:</w:t>
        </w:r>
      </w:ins>
    </w:p>
    <w:p w14:paraId="7D7E3546" w14:textId="77777777" w:rsidR="00261421" w:rsidRDefault="00261421" w:rsidP="00261421">
      <w:pPr>
        <w:pStyle w:val="NormalBPBHEB"/>
        <w:rPr>
          <w:ins w:id="740" w:author="Srishti" w:date="2025-11-02T16:37:00Z" w16du:dateUtc="2025-11-02T11:07:00Z"/>
        </w:rPr>
        <w:pPrChange w:id="741" w:author="Srishti" w:date="2025-11-02T16:38:00Z" w16du:dateUtc="2025-11-02T11:08:00Z">
          <w:pPr>
            <w:pStyle w:val="P-Callout"/>
            <w:jc w:val="both"/>
          </w:pPr>
        </w:pPrChange>
      </w:pPr>
    </w:p>
    <w:p w14:paraId="4E5DC859" w14:textId="4A94BD7F" w:rsidR="00833A99" w:rsidRDefault="001C1DDC" w:rsidP="00261421">
      <w:pPr>
        <w:pStyle w:val="NormalBPBHEB"/>
        <w:rPr>
          <w:ins w:id="742" w:author="Srishti" w:date="2025-11-02T16:38:00Z" w16du:dateUtc="2025-11-02T11:08:00Z"/>
        </w:rPr>
      </w:pPr>
      <w:r>
        <w:t xml:space="preserve">Choosing the right scheduler depends on the specific needs of the task, the characteristics of the dataset, and the available computational resources. Discrete schedulers are easy to implement and work well in stable environments with large datasets, where their step-by-step updates ensure consistency and reliability. In contrast, continuous schedulers offer a more subtle approach, with smoother transitions and adaptive adjustments, making them essential for dynamic or sensitive training scenarios. Understanding the differences between these scheduler types helps practitioners fine-tune their training workflows, leading to better </w:t>
      </w:r>
      <w:r>
        <w:lastRenderedPageBreak/>
        <w:t xml:space="preserve">performance and efficiency across various NLP and </w:t>
      </w:r>
      <w:del w:id="743" w:author="Srishti" w:date="2025-11-02T16:38:00Z" w16du:dateUtc="2025-11-02T11:08:00Z">
        <w:r w:rsidDel="00A6288D">
          <w:delText>machine learning</w:delText>
        </w:r>
      </w:del>
      <w:ins w:id="744" w:author="Srishti" w:date="2025-11-02T16:38:00Z" w16du:dateUtc="2025-11-02T11:08:00Z">
        <w:r w:rsidR="00A6288D">
          <w:t>ML</w:t>
        </w:r>
      </w:ins>
      <w:r>
        <w:t xml:space="preserve"> tasks. By carefully combining these strategies, models can achieve their full potential, ensuring robust and scalable solutions.</w:t>
      </w:r>
      <w:del w:id="745" w:author="Srishti" w:date="2025-11-02T16:38:00Z" w16du:dateUtc="2025-11-02T11:08:00Z">
        <w:r w:rsidDel="00A6288D">
          <w:delText> </w:delText>
        </w:r>
      </w:del>
    </w:p>
    <w:p w14:paraId="2FECC602" w14:textId="77777777" w:rsidR="00A6288D" w:rsidRPr="00833A99" w:rsidRDefault="00A6288D" w:rsidP="00A6288D">
      <w:pPr>
        <w:pStyle w:val="NormalBPBHEB"/>
        <w:pPrChange w:id="746" w:author="Srishti" w:date="2025-11-02T16:38:00Z" w16du:dateUtc="2025-11-02T11:08:00Z">
          <w:pPr>
            <w:pStyle w:val="P-Callout"/>
            <w:jc w:val="both"/>
          </w:pPr>
        </w:pPrChange>
      </w:pPr>
    </w:p>
    <w:p w14:paraId="7EDBE1E9" w14:textId="26C45493" w:rsidR="00833A99" w:rsidRPr="008E0AC1" w:rsidRDefault="00833A99" w:rsidP="00A6288D">
      <w:pPr>
        <w:pStyle w:val="Heading1BPBHEB"/>
        <w:pPrChange w:id="747" w:author="Srishti" w:date="2025-11-02T16:38:00Z" w16du:dateUtc="2025-11-02T11:08:00Z">
          <w:pPr>
            <w:pStyle w:val="H1-Section"/>
          </w:pPr>
        </w:pPrChange>
      </w:pPr>
      <w:r w:rsidRPr="008E0AC1">
        <w:t xml:space="preserve">Using </w:t>
      </w:r>
      <w:ins w:id="748" w:author="Srishti" w:date="2025-11-02T16:38:00Z" w16du:dateUtc="2025-11-02T11:08:00Z">
        <w:r w:rsidR="00A6288D">
          <w:t>s</w:t>
        </w:r>
      </w:ins>
      <w:del w:id="749" w:author="Srishti" w:date="2025-11-02T16:38:00Z" w16du:dateUtc="2025-11-02T11:08:00Z">
        <w:r w:rsidRPr="008E0AC1" w:rsidDel="00A6288D">
          <w:delText>S</w:delText>
        </w:r>
      </w:del>
      <w:r w:rsidRPr="008E0AC1">
        <w:t xml:space="preserve">chedulers </w:t>
      </w:r>
      <w:ins w:id="750" w:author="Srishti" w:date="2025-11-02T16:38:00Z" w16du:dateUtc="2025-11-02T11:08:00Z">
        <w:r w:rsidR="00A6288D">
          <w:t>d</w:t>
        </w:r>
      </w:ins>
      <w:del w:id="751" w:author="Srishti" w:date="2025-11-02T16:38:00Z" w16du:dateUtc="2025-11-02T11:08:00Z">
        <w:r w:rsidRPr="008E0AC1" w:rsidDel="00A6288D">
          <w:delText>D</w:delText>
        </w:r>
      </w:del>
      <w:r w:rsidRPr="008E0AC1">
        <w:t xml:space="preserve">uring </w:t>
      </w:r>
      <w:ins w:id="752" w:author="Srishti" w:date="2025-11-02T16:38:00Z" w16du:dateUtc="2025-11-02T11:08:00Z">
        <w:r w:rsidR="00A6288D">
          <w:t>t</w:t>
        </w:r>
      </w:ins>
      <w:del w:id="753" w:author="Srishti" w:date="2025-11-02T16:38:00Z" w16du:dateUtc="2025-11-02T11:08:00Z">
        <w:r w:rsidRPr="008E0AC1" w:rsidDel="00A6288D">
          <w:delText>T</w:delText>
        </w:r>
      </w:del>
      <w:r w:rsidRPr="008E0AC1">
        <w:t>raining</w:t>
      </w:r>
    </w:p>
    <w:p w14:paraId="7859B302" w14:textId="4BD22A66" w:rsidR="00BC3DF8" w:rsidRDefault="0065476C" w:rsidP="00A6288D">
      <w:pPr>
        <w:pStyle w:val="NormalBPBHEB"/>
        <w:rPr>
          <w:ins w:id="754" w:author="Srishti" w:date="2025-11-02T16:39:00Z" w16du:dateUtc="2025-11-02T11:09:00Z"/>
        </w:rPr>
      </w:pPr>
      <w:r>
        <w:t xml:space="preserve">Effective training of </w:t>
      </w:r>
      <w:del w:id="755" w:author="Srishti" w:date="2025-11-02T16:38:00Z" w16du:dateUtc="2025-11-02T11:08:00Z">
        <w:r w:rsidDel="00A6288D">
          <w:delText>machine learning</w:delText>
        </w:r>
      </w:del>
      <w:ins w:id="756" w:author="Srishti" w:date="2025-11-02T16:38:00Z" w16du:dateUtc="2025-11-02T11:08:00Z">
        <w:r w:rsidR="00A6288D">
          <w:t>ML</w:t>
        </w:r>
      </w:ins>
      <w:r>
        <w:t xml:space="preserve"> models depends on carefully managing the learning rate, as it determines how weights are updated during the gradient descent process. Schedulers play a crucial role in dynamically adjusting the learning rate during training, enabling efficient convergence while preventing issues such as overfitting or underfitting. By fine-tuning this key parameter, schedulers allow models to reach optimal performance across various NLP tasks. This section </w:t>
      </w:r>
      <w:r w:rsidR="00826EBA">
        <w:t>examines the implementation of schedulers during training and explores how to maximize their benefits in various</w:t>
      </w:r>
      <w:r>
        <w:t xml:space="preserve"> scenarios, supported by both theoretical insights and practical examples</w:t>
      </w:r>
      <w:r w:rsidR="00BC3DF8" w:rsidRPr="00BC3DF8">
        <w:t xml:space="preserve"> </w:t>
      </w:r>
      <w:ins w:id="757" w:author="Srishti" w:date="2025-11-02T16:39:00Z" w16du:dateUtc="2025-11-02T11:09:00Z">
        <w:r w:rsidR="00A6288D">
          <w:t>[1]</w:t>
        </w:r>
      </w:ins>
      <w:customXmlDelRangeStart w:id="758" w:author="Srishti" w:date="2025-11-02T16:39:00Z"/>
      <w:sdt>
        <w:sdtPr>
          <w:id w:val="1763174766"/>
          <w:citation/>
        </w:sdtPr>
        <w:sdtContent>
          <w:customXmlDelRangeEnd w:id="758"/>
          <w:del w:id="759" w:author="Srishti" w:date="2025-11-02T16:39:00Z" w16du:dateUtc="2025-11-02T11:09:00Z">
            <w:r w:rsidR="00DE141D" w:rsidDel="00A6288D">
              <w:fldChar w:fldCharType="begin"/>
            </w:r>
            <w:r w:rsidR="00DE141D" w:rsidDel="00A6288D">
              <w:delInstrText xml:space="preserve"> CITATION Goodfellow2016 \l 1033 </w:delInstrText>
            </w:r>
            <w:r w:rsidR="00DE141D" w:rsidDel="00A6288D">
              <w:fldChar w:fldCharType="separate"/>
            </w:r>
            <w:r w:rsidR="00AE30CD" w:rsidRPr="00AE30CD" w:rsidDel="00A6288D">
              <w:rPr>
                <w:noProof/>
              </w:rPr>
              <w:delText>[1]</w:delText>
            </w:r>
            <w:r w:rsidR="00DE141D" w:rsidDel="00A6288D">
              <w:fldChar w:fldCharType="end"/>
            </w:r>
          </w:del>
          <w:customXmlDelRangeStart w:id="760" w:author="Srishti" w:date="2025-11-02T16:39:00Z"/>
        </w:sdtContent>
      </w:sdt>
      <w:customXmlDelRangeEnd w:id="760"/>
      <w:r w:rsidR="00BC3DF8" w:rsidRPr="00BC3DF8">
        <w:t>.</w:t>
      </w:r>
    </w:p>
    <w:p w14:paraId="563FFDED" w14:textId="77777777" w:rsidR="00A6288D" w:rsidRPr="00BC3DF8" w:rsidRDefault="00A6288D" w:rsidP="00A6288D">
      <w:pPr>
        <w:pStyle w:val="NormalBPBHEB"/>
        <w:pPrChange w:id="761" w:author="Srishti" w:date="2025-11-02T16:39:00Z" w16du:dateUtc="2025-11-02T11:09:00Z">
          <w:pPr>
            <w:jc w:val="both"/>
          </w:pPr>
        </w:pPrChange>
      </w:pPr>
    </w:p>
    <w:p w14:paraId="547690D8" w14:textId="0AE8431F" w:rsidR="00833A99" w:rsidRPr="008E0AC1" w:rsidRDefault="00833A99" w:rsidP="00A6288D">
      <w:pPr>
        <w:pStyle w:val="Heading2BPBHEB"/>
        <w:pPrChange w:id="762" w:author="Srishti" w:date="2025-11-02T16:39:00Z" w16du:dateUtc="2025-11-02T11:09:00Z">
          <w:pPr>
            <w:pStyle w:val="H2-Heading"/>
          </w:pPr>
        </w:pPrChange>
      </w:pPr>
      <w:r w:rsidRPr="008E0AC1">
        <w:t xml:space="preserve">Implementation </w:t>
      </w:r>
      <w:ins w:id="763" w:author="Srishti" w:date="2025-11-02T16:39:00Z" w16du:dateUtc="2025-11-02T11:09:00Z">
        <w:r w:rsidR="00A6288D">
          <w:t>s</w:t>
        </w:r>
      </w:ins>
      <w:del w:id="764" w:author="Srishti" w:date="2025-11-02T16:39:00Z" w16du:dateUtc="2025-11-02T11:09:00Z">
        <w:r w:rsidRPr="008E0AC1" w:rsidDel="00A6288D">
          <w:delText>S</w:delText>
        </w:r>
      </w:del>
      <w:r w:rsidRPr="008E0AC1">
        <w:t>trategies</w:t>
      </w:r>
    </w:p>
    <w:p w14:paraId="66DDC89D" w14:textId="23943DA1" w:rsidR="008E0AC1" w:rsidRDefault="00025435" w:rsidP="00A6288D">
      <w:pPr>
        <w:pStyle w:val="NormalBPBHEB"/>
        <w:rPr>
          <w:ins w:id="765" w:author="Srishti" w:date="2025-11-02T16:39:00Z" w16du:dateUtc="2025-11-02T11:09:00Z"/>
        </w:rPr>
      </w:pPr>
      <w:r>
        <w:t xml:space="preserve">Schedulers can be integrated into training workflows </w:t>
      </w:r>
      <w:del w:id="766" w:author="Srishti" w:date="2025-11-02T16:39:00Z" w16du:dateUtc="2025-11-02T11:09:00Z">
        <w:r w:rsidDel="00A6288D">
          <w:delText>to dynamically manage the learning rate and enhance model convergence</w:delText>
        </w:r>
      </w:del>
      <w:ins w:id="767" w:author="Srishti" w:date="2025-11-02T16:39:00Z" w16du:dateUtc="2025-11-02T11:09:00Z">
        <w:r w:rsidR="00A6288D">
          <w:t>to manage the learning rate and enhance model convergence dynamically</w:t>
        </w:r>
      </w:ins>
      <w:r>
        <w:t>. Depending on the task and dataset, various strategies can be employed to adapt to the complexities of training dynamics. This section outlines key strategies and demonstrates how to use well-known libraries like PyTorch for implementation. Adjusting the learning rate with schedulers allows models to fine-tune their weight updates, providing stability during optimization and helping achieve better generalization across tasks.</w:t>
      </w:r>
    </w:p>
    <w:p w14:paraId="48CC7D40" w14:textId="77777777" w:rsidR="00A6288D" w:rsidRPr="008E0AC1" w:rsidRDefault="00A6288D" w:rsidP="00A6288D">
      <w:pPr>
        <w:pStyle w:val="NormalBPBHEB"/>
        <w:pPrChange w:id="768" w:author="Srishti" w:date="2025-11-02T16:39:00Z" w16du:dateUtc="2025-11-02T11:09:00Z">
          <w:pPr>
            <w:jc w:val="both"/>
          </w:pPr>
        </w:pPrChange>
      </w:pPr>
    </w:p>
    <w:p w14:paraId="639F8934" w14:textId="3ADFBEA0" w:rsidR="00833A99" w:rsidRPr="00833A99" w:rsidRDefault="00833A99" w:rsidP="00A6288D">
      <w:pPr>
        <w:pStyle w:val="Heading3BPBHEB"/>
        <w:pPrChange w:id="769" w:author="Srishti" w:date="2025-11-02T16:40:00Z" w16du:dateUtc="2025-11-02T11:10:00Z">
          <w:pPr>
            <w:pStyle w:val="H3-Subheading"/>
          </w:pPr>
        </w:pPrChange>
      </w:pPr>
      <w:r w:rsidRPr="00833A99">
        <w:t xml:space="preserve">Step </w:t>
      </w:r>
      <w:ins w:id="770" w:author="Srishti" w:date="2025-11-02T16:40:00Z" w16du:dateUtc="2025-11-02T11:10:00Z">
        <w:r w:rsidR="00A6288D">
          <w:t>d</w:t>
        </w:r>
      </w:ins>
      <w:del w:id="771" w:author="Srishti" w:date="2025-11-02T16:40:00Z" w16du:dateUtc="2025-11-02T11:10:00Z">
        <w:r w:rsidRPr="00833A99" w:rsidDel="00A6288D">
          <w:delText>D</w:delText>
        </w:r>
      </w:del>
      <w:r w:rsidRPr="00833A99">
        <w:t xml:space="preserve">ecay </w:t>
      </w:r>
      <w:ins w:id="772" w:author="Srishti" w:date="2025-11-02T16:40:00Z" w16du:dateUtc="2025-11-02T11:10:00Z">
        <w:r w:rsidR="00A6288D">
          <w:t>s</w:t>
        </w:r>
      </w:ins>
      <w:del w:id="773" w:author="Srishti" w:date="2025-11-02T16:40:00Z" w16du:dateUtc="2025-11-02T11:10:00Z">
        <w:r w:rsidRPr="00833A99" w:rsidDel="00A6288D">
          <w:delText>S</w:delText>
        </w:r>
      </w:del>
      <w:r w:rsidRPr="00833A99">
        <w:t>cheduler</w:t>
      </w:r>
    </w:p>
    <w:p w14:paraId="0C2777A7" w14:textId="75AB7711" w:rsidR="00B175D4" w:rsidRDefault="00BC3DF8" w:rsidP="00A6288D">
      <w:pPr>
        <w:pStyle w:val="NormalBPBHEB"/>
        <w:rPr>
          <w:ins w:id="774" w:author="Srishti" w:date="2025-11-02T16:40:00Z" w16du:dateUtc="2025-11-02T11:10:00Z"/>
        </w:rPr>
      </w:pPr>
      <w:r w:rsidRPr="00BC3DF8">
        <w:t xml:space="preserve">Step decay schedulers reduce the learning rate by a fixed factor at predefined intervals. This strategy is particularly beneficial for stabilizing training in tasks where initial learning phases require a high learning rate to explore parameter space, followed by a reduced rate to fine-tune the </w:t>
      </w:r>
      <w:commentRangeStart w:id="775"/>
      <w:r w:rsidRPr="00BC3DF8">
        <w:t>model</w:t>
      </w:r>
      <w:commentRangeEnd w:id="775"/>
      <w:r w:rsidR="00A6288D">
        <w:rPr>
          <w:rStyle w:val="CommentReference"/>
          <w:rFonts w:ascii="Arial" w:eastAsia="Arial" w:hAnsi="Arial" w:cs="Arial"/>
        </w:rPr>
        <w:commentReference w:id="775"/>
      </w:r>
      <w:r w:rsidRPr="00BC3DF8">
        <w:t>.</w:t>
      </w:r>
    </w:p>
    <w:p w14:paraId="49CD6397" w14:textId="77777777" w:rsidR="00A6288D" w:rsidRDefault="00A6288D" w:rsidP="00A6288D">
      <w:pPr>
        <w:pStyle w:val="NormalBPBHEB"/>
        <w:pPrChange w:id="776" w:author="Srishti" w:date="2025-11-02T16:40:00Z" w16du:dateUtc="2025-11-02T11:10:00Z">
          <w:pPr>
            <w:pStyle w:val="P-Regular"/>
            <w:jc w:val="both"/>
          </w:pPr>
        </w:pPrChange>
      </w:pPr>
    </w:p>
    <w:p w14:paraId="7A5F8ED1" w14:textId="5CB5CC23" w:rsidR="00833A99" w:rsidRPr="00A6288D" w:rsidRDefault="6CC867A8" w:rsidP="00B175D4">
      <w:pPr>
        <w:pStyle w:val="SC-Source"/>
        <w:rPr>
          <w:rFonts w:ascii="Consolas" w:hAnsi="Consolas"/>
          <w:sz w:val="20"/>
          <w:szCs w:val="20"/>
          <w:rPrChange w:id="777" w:author="Srishti" w:date="2025-11-02T16:40:00Z" w16du:dateUtc="2025-11-02T11:10:00Z">
            <w:rPr/>
          </w:rPrChange>
        </w:rPr>
      </w:pPr>
      <w:r w:rsidRPr="00A6288D">
        <w:rPr>
          <w:rFonts w:ascii="Consolas" w:hAnsi="Consolas"/>
          <w:sz w:val="20"/>
          <w:szCs w:val="20"/>
          <w:lang w:val="en-US"/>
          <w:rPrChange w:id="778" w:author="Srishti" w:date="2025-11-02T16:40:00Z" w16du:dateUtc="2025-11-02T11:10:00Z">
            <w:rPr>
              <w:lang w:val="en-US"/>
            </w:rPr>
          </w:rPrChange>
        </w:rPr>
        <w:t>`python</w:t>
      </w:r>
      <w:r w:rsidR="00B175D4" w:rsidRPr="00A6288D">
        <w:rPr>
          <w:rFonts w:ascii="Consolas" w:hAnsi="Consolas"/>
          <w:sz w:val="20"/>
          <w:szCs w:val="20"/>
          <w:rPrChange w:id="779" w:author="Srishti" w:date="2025-11-02T16:40:00Z" w16du:dateUtc="2025-11-02T11:10:00Z">
            <w:rPr/>
          </w:rPrChange>
        </w:rPr>
        <w:br/>
      </w:r>
      <w:r w:rsidR="00B175D4" w:rsidRPr="00A6288D">
        <w:rPr>
          <w:rFonts w:ascii="Consolas" w:hAnsi="Consolas"/>
          <w:sz w:val="20"/>
          <w:szCs w:val="20"/>
          <w:rPrChange w:id="780" w:author="Srishti" w:date="2025-11-02T16:40:00Z" w16du:dateUtc="2025-11-02T11:10:00Z">
            <w:rPr/>
          </w:rPrChange>
        </w:rPr>
        <w:br/>
      </w:r>
      <w:r w:rsidRPr="00A6288D">
        <w:rPr>
          <w:rFonts w:ascii="Consolas" w:hAnsi="Consolas"/>
          <w:sz w:val="20"/>
          <w:szCs w:val="20"/>
          <w:lang w:val="en-US"/>
          <w:rPrChange w:id="781" w:author="Srishti" w:date="2025-11-02T16:40:00Z" w16du:dateUtc="2025-11-02T11:10:00Z">
            <w:rPr>
              <w:lang w:val="en-US"/>
            </w:rPr>
          </w:rPrChange>
        </w:rPr>
        <w:t>from torch.optim.lr_scheduler import StepLR</w:t>
      </w:r>
      <w:r w:rsidR="00B175D4" w:rsidRPr="00A6288D">
        <w:rPr>
          <w:rFonts w:ascii="Consolas" w:hAnsi="Consolas"/>
          <w:sz w:val="20"/>
          <w:szCs w:val="20"/>
          <w:rPrChange w:id="782" w:author="Srishti" w:date="2025-11-02T16:40:00Z" w16du:dateUtc="2025-11-02T11:10:00Z">
            <w:rPr/>
          </w:rPrChange>
        </w:rPr>
        <w:br/>
      </w:r>
      <w:r w:rsidR="00B175D4" w:rsidRPr="00A6288D">
        <w:rPr>
          <w:rFonts w:ascii="Consolas" w:hAnsi="Consolas"/>
          <w:sz w:val="20"/>
          <w:szCs w:val="20"/>
          <w:rPrChange w:id="783" w:author="Srishti" w:date="2025-11-02T16:40:00Z" w16du:dateUtc="2025-11-02T11:10:00Z">
            <w:rPr/>
          </w:rPrChange>
        </w:rPr>
        <w:br/>
      </w:r>
      <w:r w:rsidRPr="00A6288D">
        <w:rPr>
          <w:rFonts w:ascii="Consolas" w:hAnsi="Consolas"/>
          <w:sz w:val="20"/>
          <w:szCs w:val="20"/>
          <w:lang w:val="en-US"/>
          <w:rPrChange w:id="784" w:author="Srishti" w:date="2025-11-02T16:40:00Z" w16du:dateUtc="2025-11-02T11:10:00Z">
            <w:rPr>
              <w:lang w:val="en-US"/>
            </w:rPr>
          </w:rPrChange>
        </w:rPr>
        <w:t>scheduler = StepLR(optimizer, step_size=10, gamma=0.1)</w:t>
      </w:r>
      <w:r w:rsidR="00B175D4" w:rsidRPr="00A6288D">
        <w:rPr>
          <w:rFonts w:ascii="Consolas" w:hAnsi="Consolas"/>
          <w:sz w:val="20"/>
          <w:szCs w:val="20"/>
          <w:rPrChange w:id="785" w:author="Srishti" w:date="2025-11-02T16:40:00Z" w16du:dateUtc="2025-11-02T11:10:00Z">
            <w:rPr/>
          </w:rPrChange>
        </w:rPr>
        <w:br/>
      </w:r>
      <w:r w:rsidRPr="00A6288D">
        <w:rPr>
          <w:rFonts w:ascii="Consolas" w:hAnsi="Consolas"/>
          <w:sz w:val="20"/>
          <w:szCs w:val="20"/>
          <w:lang w:val="en-US"/>
          <w:rPrChange w:id="786" w:author="Srishti" w:date="2025-11-02T16:40:00Z" w16du:dateUtc="2025-11-02T11:10:00Z">
            <w:rPr>
              <w:lang w:val="en-US"/>
            </w:rPr>
          </w:rPrChange>
        </w:rPr>
        <w:t>for epoch in range(epochs):</w:t>
      </w:r>
      <w:r w:rsidR="00B175D4" w:rsidRPr="00A6288D">
        <w:rPr>
          <w:rFonts w:ascii="Consolas" w:hAnsi="Consolas"/>
          <w:sz w:val="20"/>
          <w:szCs w:val="20"/>
          <w:rPrChange w:id="787" w:author="Srishti" w:date="2025-11-02T16:40:00Z" w16du:dateUtc="2025-11-02T11:10:00Z">
            <w:rPr/>
          </w:rPrChange>
        </w:rPr>
        <w:br/>
      </w:r>
      <w:r w:rsidRPr="00A6288D">
        <w:rPr>
          <w:rFonts w:ascii="Consolas" w:hAnsi="Consolas"/>
          <w:sz w:val="20"/>
          <w:szCs w:val="20"/>
          <w:lang w:val="en-US"/>
          <w:rPrChange w:id="788" w:author="Srishti" w:date="2025-11-02T16:40:00Z" w16du:dateUtc="2025-11-02T11:10:00Z">
            <w:rPr>
              <w:lang w:val="en-US"/>
            </w:rPr>
          </w:rPrChange>
        </w:rPr>
        <w:t xml:space="preserve">    train(...)</w:t>
      </w:r>
      <w:r w:rsidR="00B175D4" w:rsidRPr="00A6288D">
        <w:rPr>
          <w:rFonts w:ascii="Consolas" w:hAnsi="Consolas"/>
          <w:sz w:val="20"/>
          <w:szCs w:val="20"/>
          <w:rPrChange w:id="789" w:author="Srishti" w:date="2025-11-02T16:40:00Z" w16du:dateUtc="2025-11-02T11:10:00Z">
            <w:rPr/>
          </w:rPrChange>
        </w:rPr>
        <w:br/>
      </w:r>
      <w:r w:rsidRPr="00A6288D">
        <w:rPr>
          <w:rFonts w:ascii="Consolas" w:hAnsi="Consolas"/>
          <w:sz w:val="20"/>
          <w:szCs w:val="20"/>
          <w:lang w:val="en-US"/>
          <w:rPrChange w:id="790" w:author="Srishti" w:date="2025-11-02T16:40:00Z" w16du:dateUtc="2025-11-02T11:10:00Z">
            <w:rPr>
              <w:lang w:val="en-US"/>
            </w:rPr>
          </w:rPrChange>
        </w:rPr>
        <w:t xml:space="preserve">    scheduler.step()</w:t>
      </w:r>
    </w:p>
    <w:p w14:paraId="3EEB5DEE" w14:textId="667F450E" w:rsidR="00B175D4" w:rsidRPr="00A6288D" w:rsidRDefault="00B175D4" w:rsidP="00B175D4">
      <w:pPr>
        <w:pStyle w:val="SC-Source"/>
        <w:rPr>
          <w:rFonts w:ascii="Consolas" w:hAnsi="Consolas"/>
          <w:sz w:val="20"/>
          <w:szCs w:val="20"/>
          <w:rPrChange w:id="791" w:author="Srishti" w:date="2025-11-02T16:40:00Z" w16du:dateUtc="2025-11-02T11:10:00Z">
            <w:rPr/>
          </w:rPrChange>
        </w:rPr>
      </w:pPr>
      <w:r w:rsidRPr="00A6288D">
        <w:rPr>
          <w:rFonts w:ascii="Consolas" w:hAnsi="Consolas"/>
          <w:sz w:val="20"/>
          <w:szCs w:val="20"/>
          <w:rPrChange w:id="792" w:author="Srishti" w:date="2025-11-02T16:40:00Z" w16du:dateUtc="2025-11-02T11:10:00Z">
            <w:rPr/>
          </w:rPrChange>
        </w:rPr>
        <w:t>`</w:t>
      </w:r>
    </w:p>
    <w:p w14:paraId="7C3C0C04" w14:textId="4579D286" w:rsidR="006E5FD9" w:rsidRDefault="006E5FD9" w:rsidP="00A6288D">
      <w:pPr>
        <w:pStyle w:val="NormalBPBHEB"/>
        <w:rPr>
          <w:ins w:id="793" w:author="Srishti" w:date="2025-11-02T16:41:00Z" w16du:dateUtc="2025-11-02T11:11:00Z"/>
        </w:rPr>
      </w:pPr>
      <w:r w:rsidRPr="006E5FD9">
        <w:lastRenderedPageBreak/>
        <w:t xml:space="preserve">This example </w:t>
      </w:r>
      <w:r w:rsidR="00D003BE" w:rsidRPr="006E5FD9">
        <w:t>proves</w:t>
      </w:r>
      <w:r w:rsidRPr="006E5FD9">
        <w:t xml:space="preserve"> how to implement a step decay scheduler using PyTorch. The </w:t>
      </w:r>
      <w:r w:rsidRPr="00A6288D">
        <w:rPr>
          <w:rStyle w:val="CodeinTextBPBHEBChar"/>
          <w:rPrChange w:id="794" w:author="Srishti" w:date="2025-11-02T16:41:00Z" w16du:dateUtc="2025-11-02T11:11:00Z">
            <w:rPr>
              <w:rStyle w:val="P-Code"/>
            </w:rPr>
          </w:rPrChange>
        </w:rPr>
        <w:t>StepLR</w:t>
      </w:r>
      <w:r w:rsidRPr="00A6288D">
        <w:rPr>
          <w:rStyle w:val="CodeinTextBPBHEBChar"/>
          <w:rPrChange w:id="795" w:author="Srishti" w:date="2025-11-02T16:41:00Z" w16du:dateUtc="2025-11-02T11:11:00Z">
            <w:rPr/>
          </w:rPrChange>
        </w:rPr>
        <w:t xml:space="preserve"> </w:t>
      </w:r>
      <w:r w:rsidRPr="006E5FD9">
        <w:t xml:space="preserve">scheduler reduces the learning rate by a factor of </w:t>
      </w:r>
      <w:r w:rsidRPr="00A6288D">
        <w:rPr>
          <w:rStyle w:val="CodeinTextBPBHEBChar"/>
          <w:rPrChange w:id="796" w:author="Srishti" w:date="2025-11-02T16:41:00Z" w16du:dateUtc="2025-11-02T11:11:00Z">
            <w:rPr>
              <w:rStyle w:val="P-Code"/>
            </w:rPr>
          </w:rPrChange>
        </w:rPr>
        <w:t>gamma</w:t>
      </w:r>
      <w:r w:rsidRPr="00A6288D">
        <w:rPr>
          <w:rStyle w:val="CodeinTextBPBHEBChar"/>
          <w:rPrChange w:id="797" w:author="Srishti" w:date="2025-11-02T16:41:00Z" w16du:dateUtc="2025-11-02T11:11:00Z">
            <w:rPr/>
          </w:rPrChange>
        </w:rPr>
        <w:t xml:space="preserve"> </w:t>
      </w:r>
      <w:r w:rsidRPr="006E5FD9">
        <w:t xml:space="preserve">(here, 0.1) after every </w:t>
      </w:r>
      <w:r w:rsidRPr="00A6288D">
        <w:rPr>
          <w:rStyle w:val="CodeinTextBPBHEBChar"/>
          <w:rPrChange w:id="798" w:author="Srishti" w:date="2025-11-02T16:41:00Z" w16du:dateUtc="2025-11-02T11:11:00Z">
            <w:rPr>
              <w:rStyle w:val="P-Code"/>
            </w:rPr>
          </w:rPrChange>
        </w:rPr>
        <w:t>step_size</w:t>
      </w:r>
      <w:r w:rsidRPr="006E5FD9">
        <w:t xml:space="preserve"> </w:t>
      </w:r>
      <w:r w:rsidR="00341992" w:rsidRPr="006E5FD9">
        <w:t>epoch</w:t>
      </w:r>
      <w:r w:rsidRPr="006E5FD9">
        <w:t xml:space="preserve"> (in this case, 10). The </w:t>
      </w:r>
      <w:r w:rsidRPr="00A6288D">
        <w:rPr>
          <w:rStyle w:val="CodeinTextBPBHEBChar"/>
          <w:rPrChange w:id="799" w:author="Srishti" w:date="2025-11-02T16:41:00Z" w16du:dateUtc="2025-11-02T11:11:00Z">
            <w:rPr>
              <w:rStyle w:val="P-Code"/>
            </w:rPr>
          </w:rPrChange>
        </w:rPr>
        <w:t>scheduler.step()</w:t>
      </w:r>
      <w:r w:rsidRPr="006E5FD9">
        <w:t xml:space="preserve"> function is called at the end of each epoch to apply the scheduled adjustment to the learning rate. By progressively decreasing the learning rate, this approach ensures that </w:t>
      </w:r>
      <w:r w:rsidR="003A009F">
        <w:t>significant</w:t>
      </w:r>
      <w:r w:rsidR="003A009F" w:rsidRPr="006E5FD9">
        <w:t xml:space="preserve"> </w:t>
      </w:r>
      <w:r w:rsidRPr="006E5FD9">
        <w:t xml:space="preserve">updates are made during early training stages when the model is exploring, and </w:t>
      </w:r>
      <w:r w:rsidR="003A009F">
        <w:t>more minor</w:t>
      </w:r>
      <w:r w:rsidR="003A009F" w:rsidRPr="006E5FD9">
        <w:t xml:space="preserve"> </w:t>
      </w:r>
      <w:r w:rsidRPr="006E5FD9">
        <w:t>updates are applied in later stages to refine the model's parameters for precise optimization.</w:t>
      </w:r>
    </w:p>
    <w:p w14:paraId="1E3ACE70" w14:textId="77777777" w:rsidR="00A6288D" w:rsidRDefault="00A6288D" w:rsidP="00A6288D">
      <w:pPr>
        <w:pStyle w:val="NormalBPBHEB"/>
        <w:pPrChange w:id="800" w:author="Srishti" w:date="2025-11-02T16:41:00Z" w16du:dateUtc="2025-11-02T11:11:00Z">
          <w:pPr>
            <w:jc w:val="both"/>
          </w:pPr>
        </w:pPrChange>
      </w:pPr>
    </w:p>
    <w:p w14:paraId="3EF6DC97" w14:textId="28702B34" w:rsidR="00833A99" w:rsidRPr="00833A99" w:rsidRDefault="00833A99" w:rsidP="00A6288D">
      <w:pPr>
        <w:pStyle w:val="Heading3BPBHEB"/>
        <w:pPrChange w:id="801" w:author="Srishti" w:date="2025-11-02T16:41:00Z" w16du:dateUtc="2025-11-02T11:11:00Z">
          <w:pPr>
            <w:pStyle w:val="H3-Subheading"/>
          </w:pPr>
        </w:pPrChange>
      </w:pPr>
      <w:r w:rsidRPr="00833A99">
        <w:t xml:space="preserve">Cosine </w:t>
      </w:r>
      <w:ins w:id="802" w:author="Srishti" w:date="2025-11-02T16:41:00Z" w16du:dateUtc="2025-11-02T11:11:00Z">
        <w:r w:rsidR="00A6288D">
          <w:t>a</w:t>
        </w:r>
      </w:ins>
      <w:del w:id="803" w:author="Srishti" w:date="2025-11-02T16:41:00Z" w16du:dateUtc="2025-11-02T11:11:00Z">
        <w:r w:rsidRPr="00833A99" w:rsidDel="00A6288D">
          <w:delText>A</w:delText>
        </w:r>
      </w:del>
      <w:r w:rsidRPr="00833A99">
        <w:t xml:space="preserve">nnealing </w:t>
      </w:r>
      <w:ins w:id="804" w:author="Srishti" w:date="2025-11-02T16:41:00Z" w16du:dateUtc="2025-11-02T11:11:00Z">
        <w:r w:rsidR="00A6288D">
          <w:t>s</w:t>
        </w:r>
      </w:ins>
      <w:del w:id="805" w:author="Srishti" w:date="2025-11-02T16:41:00Z" w16du:dateUtc="2025-11-02T11:11:00Z">
        <w:r w:rsidRPr="00833A99" w:rsidDel="00A6288D">
          <w:delText>S</w:delText>
        </w:r>
      </w:del>
      <w:r w:rsidRPr="00833A99">
        <w:t>cheduler</w:t>
      </w:r>
    </w:p>
    <w:p w14:paraId="4640356A" w14:textId="2555D4B5" w:rsidR="00B175D4" w:rsidRDefault="00866832" w:rsidP="00A6288D">
      <w:pPr>
        <w:pStyle w:val="NormalBPBHEB"/>
        <w:rPr>
          <w:ins w:id="806" w:author="Srishti" w:date="2025-11-02T16:41:00Z" w16du:dateUtc="2025-11-02T11:11:00Z"/>
        </w:rPr>
      </w:pPr>
      <w:r>
        <w:t xml:space="preserve">Cosine annealing schedulers provide a smoother transition in learning rate adjustments by following a cosine curve. This method prevents sudden changes and is especially helpful in tasks that require gradual refinement, where quick shifts in the learning rate might disrupt </w:t>
      </w:r>
      <w:commentRangeStart w:id="807"/>
      <w:r>
        <w:t>training</w:t>
      </w:r>
      <w:commentRangeEnd w:id="807"/>
      <w:r w:rsidR="00A6288D">
        <w:rPr>
          <w:rStyle w:val="CommentReference"/>
          <w:rFonts w:ascii="Arial" w:eastAsia="Arial" w:hAnsi="Arial" w:cs="Arial"/>
        </w:rPr>
        <w:commentReference w:id="807"/>
      </w:r>
      <w:r>
        <w:t>.</w:t>
      </w:r>
    </w:p>
    <w:p w14:paraId="7CE43240" w14:textId="77777777" w:rsidR="00A6288D" w:rsidRDefault="00A6288D" w:rsidP="00A6288D">
      <w:pPr>
        <w:pStyle w:val="NormalBPBHEB"/>
        <w:pPrChange w:id="808" w:author="Srishti" w:date="2025-11-02T16:41:00Z" w16du:dateUtc="2025-11-02T11:11:00Z">
          <w:pPr>
            <w:pStyle w:val="P-Regular"/>
            <w:jc w:val="both"/>
          </w:pPr>
        </w:pPrChange>
      </w:pPr>
    </w:p>
    <w:p w14:paraId="1F795FA7" w14:textId="7F9AC038" w:rsidR="00833A99" w:rsidRPr="00A6288D" w:rsidRDefault="6CC867A8" w:rsidP="00B175D4">
      <w:pPr>
        <w:pStyle w:val="SC-Source"/>
        <w:rPr>
          <w:rFonts w:ascii="Consolas" w:hAnsi="Consolas"/>
          <w:sz w:val="20"/>
          <w:szCs w:val="20"/>
          <w:rPrChange w:id="809" w:author="Srishti" w:date="2025-11-02T16:42:00Z" w16du:dateUtc="2025-11-02T11:12:00Z">
            <w:rPr/>
          </w:rPrChange>
        </w:rPr>
      </w:pPr>
      <w:r w:rsidRPr="00A6288D">
        <w:rPr>
          <w:rFonts w:ascii="Consolas" w:hAnsi="Consolas"/>
          <w:sz w:val="20"/>
          <w:szCs w:val="20"/>
          <w:lang w:val="en-US"/>
          <w:rPrChange w:id="810" w:author="Srishti" w:date="2025-11-02T16:42:00Z" w16du:dateUtc="2025-11-02T11:12:00Z">
            <w:rPr>
              <w:lang w:val="en-US"/>
            </w:rPr>
          </w:rPrChange>
        </w:rPr>
        <w:t>`python</w:t>
      </w:r>
      <w:r w:rsidR="00B175D4" w:rsidRPr="00A6288D">
        <w:rPr>
          <w:rFonts w:ascii="Consolas" w:hAnsi="Consolas"/>
          <w:sz w:val="20"/>
          <w:szCs w:val="20"/>
          <w:rPrChange w:id="811" w:author="Srishti" w:date="2025-11-02T16:42:00Z" w16du:dateUtc="2025-11-02T11:12:00Z">
            <w:rPr/>
          </w:rPrChange>
        </w:rPr>
        <w:br/>
      </w:r>
      <w:r w:rsidR="00B175D4" w:rsidRPr="00A6288D">
        <w:rPr>
          <w:rFonts w:ascii="Consolas" w:hAnsi="Consolas"/>
          <w:sz w:val="20"/>
          <w:szCs w:val="20"/>
          <w:rPrChange w:id="812" w:author="Srishti" w:date="2025-11-02T16:42:00Z" w16du:dateUtc="2025-11-02T11:12:00Z">
            <w:rPr/>
          </w:rPrChange>
        </w:rPr>
        <w:br/>
      </w:r>
      <w:r w:rsidRPr="00A6288D">
        <w:rPr>
          <w:rFonts w:ascii="Consolas" w:hAnsi="Consolas"/>
          <w:sz w:val="20"/>
          <w:szCs w:val="20"/>
          <w:lang w:val="en-US"/>
          <w:rPrChange w:id="813" w:author="Srishti" w:date="2025-11-02T16:42:00Z" w16du:dateUtc="2025-11-02T11:12:00Z">
            <w:rPr>
              <w:lang w:val="en-US"/>
            </w:rPr>
          </w:rPrChange>
        </w:rPr>
        <w:t>from torch.optim.lr_scheduler import CosineAnnealingLR</w:t>
      </w:r>
      <w:r w:rsidR="00B175D4" w:rsidRPr="00A6288D">
        <w:rPr>
          <w:rFonts w:ascii="Consolas" w:hAnsi="Consolas"/>
          <w:sz w:val="20"/>
          <w:szCs w:val="20"/>
          <w:rPrChange w:id="814" w:author="Srishti" w:date="2025-11-02T16:42:00Z" w16du:dateUtc="2025-11-02T11:12:00Z">
            <w:rPr/>
          </w:rPrChange>
        </w:rPr>
        <w:br/>
      </w:r>
      <w:r w:rsidR="00B175D4" w:rsidRPr="00A6288D">
        <w:rPr>
          <w:rFonts w:ascii="Consolas" w:hAnsi="Consolas"/>
          <w:sz w:val="20"/>
          <w:szCs w:val="20"/>
          <w:rPrChange w:id="815" w:author="Srishti" w:date="2025-11-02T16:42:00Z" w16du:dateUtc="2025-11-02T11:12:00Z">
            <w:rPr/>
          </w:rPrChange>
        </w:rPr>
        <w:br/>
      </w:r>
      <w:r w:rsidRPr="00A6288D">
        <w:rPr>
          <w:rFonts w:ascii="Consolas" w:hAnsi="Consolas"/>
          <w:sz w:val="20"/>
          <w:szCs w:val="20"/>
          <w:lang w:val="en-US"/>
          <w:rPrChange w:id="816" w:author="Srishti" w:date="2025-11-02T16:42:00Z" w16du:dateUtc="2025-11-02T11:12:00Z">
            <w:rPr>
              <w:lang w:val="en-US"/>
            </w:rPr>
          </w:rPrChange>
        </w:rPr>
        <w:t>scheduler = CosineAnnealingLR(optimizer, T_max=50)</w:t>
      </w:r>
      <w:r w:rsidR="00B175D4" w:rsidRPr="00A6288D">
        <w:rPr>
          <w:rFonts w:ascii="Consolas" w:hAnsi="Consolas"/>
          <w:sz w:val="20"/>
          <w:szCs w:val="20"/>
          <w:rPrChange w:id="817" w:author="Srishti" w:date="2025-11-02T16:42:00Z" w16du:dateUtc="2025-11-02T11:12:00Z">
            <w:rPr/>
          </w:rPrChange>
        </w:rPr>
        <w:br/>
      </w:r>
      <w:r w:rsidRPr="00A6288D">
        <w:rPr>
          <w:rFonts w:ascii="Consolas" w:hAnsi="Consolas"/>
          <w:sz w:val="20"/>
          <w:szCs w:val="20"/>
          <w:lang w:val="en-US"/>
          <w:rPrChange w:id="818" w:author="Srishti" w:date="2025-11-02T16:42:00Z" w16du:dateUtc="2025-11-02T11:12:00Z">
            <w:rPr>
              <w:lang w:val="en-US"/>
            </w:rPr>
          </w:rPrChange>
        </w:rPr>
        <w:t>for epoch in range(epochs):</w:t>
      </w:r>
      <w:r w:rsidR="00B175D4" w:rsidRPr="00A6288D">
        <w:rPr>
          <w:rFonts w:ascii="Consolas" w:hAnsi="Consolas"/>
          <w:sz w:val="20"/>
          <w:szCs w:val="20"/>
          <w:rPrChange w:id="819" w:author="Srishti" w:date="2025-11-02T16:42:00Z" w16du:dateUtc="2025-11-02T11:12:00Z">
            <w:rPr/>
          </w:rPrChange>
        </w:rPr>
        <w:br/>
      </w:r>
      <w:r w:rsidRPr="00A6288D">
        <w:rPr>
          <w:rFonts w:ascii="Consolas" w:hAnsi="Consolas"/>
          <w:sz w:val="20"/>
          <w:szCs w:val="20"/>
          <w:lang w:val="en-US"/>
          <w:rPrChange w:id="820" w:author="Srishti" w:date="2025-11-02T16:42:00Z" w16du:dateUtc="2025-11-02T11:12:00Z">
            <w:rPr>
              <w:lang w:val="en-US"/>
            </w:rPr>
          </w:rPrChange>
        </w:rPr>
        <w:t xml:space="preserve">    train(...)</w:t>
      </w:r>
      <w:r w:rsidR="00B175D4" w:rsidRPr="00A6288D">
        <w:rPr>
          <w:rFonts w:ascii="Consolas" w:hAnsi="Consolas"/>
          <w:sz w:val="20"/>
          <w:szCs w:val="20"/>
          <w:rPrChange w:id="821" w:author="Srishti" w:date="2025-11-02T16:42:00Z" w16du:dateUtc="2025-11-02T11:12:00Z">
            <w:rPr/>
          </w:rPrChange>
        </w:rPr>
        <w:br/>
      </w:r>
      <w:r w:rsidRPr="00A6288D">
        <w:rPr>
          <w:rFonts w:ascii="Consolas" w:hAnsi="Consolas"/>
          <w:sz w:val="20"/>
          <w:szCs w:val="20"/>
          <w:lang w:val="en-US"/>
          <w:rPrChange w:id="822" w:author="Srishti" w:date="2025-11-02T16:42:00Z" w16du:dateUtc="2025-11-02T11:12:00Z">
            <w:rPr>
              <w:lang w:val="en-US"/>
            </w:rPr>
          </w:rPrChange>
        </w:rPr>
        <w:t xml:space="preserve">    scheduler.step()</w:t>
      </w:r>
    </w:p>
    <w:p w14:paraId="47302506" w14:textId="1D093990" w:rsidR="00B175D4" w:rsidRPr="00A6288D" w:rsidRDefault="00B175D4" w:rsidP="00B175D4">
      <w:pPr>
        <w:pStyle w:val="SC-Source"/>
        <w:rPr>
          <w:rFonts w:ascii="Consolas" w:hAnsi="Consolas"/>
          <w:sz w:val="20"/>
          <w:szCs w:val="20"/>
          <w:rPrChange w:id="823" w:author="Srishti" w:date="2025-11-02T16:42:00Z" w16du:dateUtc="2025-11-02T11:12:00Z">
            <w:rPr/>
          </w:rPrChange>
        </w:rPr>
      </w:pPr>
      <w:r w:rsidRPr="00A6288D">
        <w:rPr>
          <w:rFonts w:ascii="Consolas" w:hAnsi="Consolas"/>
          <w:sz w:val="20"/>
          <w:szCs w:val="20"/>
          <w:rPrChange w:id="824" w:author="Srishti" w:date="2025-11-02T16:42:00Z" w16du:dateUtc="2025-11-02T11:12:00Z">
            <w:rPr/>
          </w:rPrChange>
        </w:rPr>
        <w:t>`</w:t>
      </w:r>
    </w:p>
    <w:p w14:paraId="0E57587F" w14:textId="37068523" w:rsidR="00833A99" w:rsidRDefault="00141531" w:rsidP="00A6288D">
      <w:pPr>
        <w:pStyle w:val="NormalBPBHEB"/>
        <w:rPr>
          <w:ins w:id="825" w:author="Srishti" w:date="2025-11-02T16:42:00Z" w16du:dateUtc="2025-11-02T11:12:00Z"/>
        </w:rPr>
      </w:pPr>
      <w:r w:rsidRPr="00141531">
        <w:t xml:space="preserve">In this code snippet, the </w:t>
      </w:r>
      <w:r w:rsidRPr="00A6288D">
        <w:rPr>
          <w:rStyle w:val="CodeinTextBPBHEBChar"/>
          <w:rPrChange w:id="826" w:author="Srishti" w:date="2025-11-02T16:42:00Z" w16du:dateUtc="2025-11-02T11:12:00Z">
            <w:rPr>
              <w:rStyle w:val="P-Code"/>
            </w:rPr>
          </w:rPrChange>
        </w:rPr>
        <w:t>CosineAnnealingLR</w:t>
      </w:r>
      <w:r w:rsidRPr="00141531">
        <w:t xml:space="preserve"> scheduler smoothly reduces the learning rate over a cycle defined by </w:t>
      </w:r>
      <w:r w:rsidRPr="00A6288D">
        <w:rPr>
          <w:rStyle w:val="CodeinTextBPBHEBChar"/>
          <w:rPrChange w:id="827" w:author="Srishti" w:date="2025-11-02T16:42:00Z" w16du:dateUtc="2025-11-02T11:12:00Z">
            <w:rPr>
              <w:rStyle w:val="P-Code"/>
            </w:rPr>
          </w:rPrChange>
        </w:rPr>
        <w:t>T_max</w:t>
      </w:r>
      <w:r w:rsidRPr="00141531">
        <w:t xml:space="preserve">, which </w:t>
      </w:r>
      <w:r w:rsidR="00D003BE" w:rsidRPr="00141531">
        <w:t>is</w:t>
      </w:r>
      <w:r w:rsidRPr="00141531">
        <w:t xml:space="preserve"> the maximum number of iterations (here, 50 epochs). The scheduler follows a cosine curve </w:t>
      </w:r>
      <w:r w:rsidR="00866832">
        <w:t xml:space="preserve">to decrease the learning rate, mimicking a </w:t>
      </w:r>
      <w:r w:rsidR="00521184">
        <w:t>gradual cooling process</w:t>
      </w:r>
      <w:r w:rsidRPr="00141531">
        <w:t>. This smooth</w:t>
      </w:r>
      <w:r>
        <w:t xml:space="preserve"> t</w:t>
      </w:r>
      <w:r w:rsidRPr="00141531">
        <w:t xml:space="preserve">ransition minimizes sudden disruptions in weight updates, ensuring stability during training. By gradually reducing the learning rate following a cosine curve, the model can fine-tune its parameters with precision, especially in later training stages. This method is </w:t>
      </w:r>
      <w:r w:rsidR="00521184">
        <w:t>beneficial</w:t>
      </w:r>
      <w:r w:rsidRPr="00141531">
        <w:t xml:space="preserve"> in scenarios </w:t>
      </w:r>
      <w:r w:rsidR="00133339">
        <w:t>that require careful convergence, such as fine-tuning on small datasets or tasks where overfitting needs to be closely</w:t>
      </w:r>
      <w:r w:rsidRPr="00141531">
        <w:t xml:space="preserve"> controlled.</w:t>
      </w:r>
    </w:p>
    <w:p w14:paraId="43B18A7A" w14:textId="77777777" w:rsidR="00A6288D" w:rsidRPr="00833A99" w:rsidRDefault="00A6288D" w:rsidP="00A6288D">
      <w:pPr>
        <w:pStyle w:val="NormalBPBHEB"/>
        <w:pPrChange w:id="828" w:author="Srishti" w:date="2025-11-02T16:42:00Z" w16du:dateUtc="2025-11-02T11:12:00Z">
          <w:pPr>
            <w:pStyle w:val="P-Regular"/>
            <w:jc w:val="both"/>
          </w:pPr>
        </w:pPrChange>
      </w:pPr>
    </w:p>
    <w:p w14:paraId="47EAB6E9" w14:textId="0F13A0E2" w:rsidR="00833A99" w:rsidRPr="008E0AC1" w:rsidRDefault="00833A99" w:rsidP="00A6288D">
      <w:pPr>
        <w:pStyle w:val="Heading1BPBHEB"/>
        <w:pPrChange w:id="829" w:author="Srishti" w:date="2025-11-02T16:42:00Z" w16du:dateUtc="2025-11-02T11:12:00Z">
          <w:pPr>
            <w:pStyle w:val="H1-Section"/>
          </w:pPr>
        </w:pPrChange>
      </w:pPr>
      <w:r w:rsidRPr="008E0AC1">
        <w:t xml:space="preserve">Using </w:t>
      </w:r>
      <w:ins w:id="830" w:author="Srishti" w:date="2025-11-02T16:42:00Z" w16du:dateUtc="2025-11-02T11:12:00Z">
        <w:r w:rsidR="00A6288D">
          <w:t>s</w:t>
        </w:r>
      </w:ins>
      <w:del w:id="831" w:author="Srishti" w:date="2025-11-02T16:42:00Z" w16du:dateUtc="2025-11-02T11:12:00Z">
        <w:r w:rsidRPr="008E0AC1" w:rsidDel="00A6288D">
          <w:delText>S</w:delText>
        </w:r>
      </w:del>
      <w:r w:rsidRPr="008E0AC1">
        <w:t xml:space="preserve">chedulers </w:t>
      </w:r>
      <w:ins w:id="832" w:author="Srishti" w:date="2025-11-02T16:42:00Z" w16du:dateUtc="2025-11-02T11:12:00Z">
        <w:r w:rsidR="00A6288D">
          <w:t>d</w:t>
        </w:r>
      </w:ins>
      <w:del w:id="833" w:author="Srishti" w:date="2025-11-02T16:42:00Z" w16du:dateUtc="2025-11-02T11:12:00Z">
        <w:r w:rsidRPr="008E0AC1" w:rsidDel="00A6288D">
          <w:delText>D</w:delText>
        </w:r>
      </w:del>
      <w:r w:rsidRPr="008E0AC1">
        <w:t xml:space="preserve">uring </w:t>
      </w:r>
      <w:ins w:id="834" w:author="Srishti" w:date="2025-11-02T16:42:00Z" w16du:dateUtc="2025-11-02T11:12:00Z">
        <w:r w:rsidR="00A6288D">
          <w:t>i</w:t>
        </w:r>
      </w:ins>
      <w:del w:id="835" w:author="Srishti" w:date="2025-11-02T16:42:00Z" w16du:dateUtc="2025-11-02T11:12:00Z">
        <w:r w:rsidRPr="008E0AC1" w:rsidDel="00A6288D">
          <w:delText>I</w:delText>
        </w:r>
      </w:del>
      <w:r w:rsidRPr="008E0AC1">
        <w:t>nference</w:t>
      </w:r>
    </w:p>
    <w:p w14:paraId="168C5652" w14:textId="70476CE3" w:rsidR="008E0AC1" w:rsidRDefault="0080040E" w:rsidP="00A6288D">
      <w:pPr>
        <w:pStyle w:val="NormalBPBHEB"/>
        <w:rPr>
          <w:ins w:id="836" w:author="Srishti" w:date="2025-11-02T16:43:00Z" w16du:dateUtc="2025-11-02T11:13:00Z"/>
        </w:rPr>
      </w:pPr>
      <w:r>
        <w:t xml:space="preserve">Schedulers, while traditionally </w:t>
      </w:r>
      <w:r w:rsidR="00636AE9">
        <w:t>associated with training, also play a crucial role during inference, especially in advanced models such as</w:t>
      </w:r>
      <w:r>
        <w:t xml:space="preserve"> diffusion-based frameworks. Inference schedulers adapt parameters in real-time to maintain stability, enhance prediction accuracy, and optimize resource use. By carefully managing factors such as noise levels and sampling methods, schedulers improve the model's output, ensuring reliable and high-quality </w:t>
      </w:r>
      <w:r>
        <w:lastRenderedPageBreak/>
        <w:t xml:space="preserve">predictions even in challenging or noisy conditions. This section </w:t>
      </w:r>
      <w:r w:rsidR="00636AE9">
        <w:t>examines the primary functions of schedulers during inference, with a focus</w:t>
      </w:r>
      <w:r>
        <w:t xml:space="preserve"> on noise scheduling and sample updates, and provides detailed examples to illustrate their impact on model performance.</w:t>
      </w:r>
    </w:p>
    <w:p w14:paraId="3F4F0339" w14:textId="77777777" w:rsidR="00A6288D" w:rsidRPr="00CF2DA9" w:rsidRDefault="00A6288D" w:rsidP="00A6288D">
      <w:pPr>
        <w:pStyle w:val="NormalBPBHEB"/>
        <w:pPrChange w:id="837" w:author="Srishti" w:date="2025-11-02T16:43:00Z" w16du:dateUtc="2025-11-02T11:13:00Z">
          <w:pPr>
            <w:pStyle w:val="P-Regular"/>
            <w:jc w:val="both"/>
          </w:pPr>
        </w:pPrChange>
      </w:pPr>
    </w:p>
    <w:p w14:paraId="1277DA05" w14:textId="04614D46" w:rsidR="00833A99" w:rsidRPr="00833A99" w:rsidRDefault="00833A99" w:rsidP="00A6288D">
      <w:pPr>
        <w:pStyle w:val="Heading2BPBHEB"/>
        <w:pPrChange w:id="838" w:author="Srishti" w:date="2025-11-02T16:44:00Z" w16du:dateUtc="2025-11-02T11:14:00Z">
          <w:pPr>
            <w:pStyle w:val="H2-Heading"/>
          </w:pPr>
        </w:pPrChange>
      </w:pPr>
      <w:r w:rsidRPr="00833A99">
        <w:t xml:space="preserve">Noise </w:t>
      </w:r>
      <w:ins w:id="839" w:author="Srishti" w:date="2025-11-02T16:44:00Z" w16du:dateUtc="2025-11-02T11:14:00Z">
        <w:r w:rsidR="00A6288D">
          <w:t>s</w:t>
        </w:r>
      </w:ins>
      <w:del w:id="840" w:author="Srishti" w:date="2025-11-02T16:44:00Z" w16du:dateUtc="2025-11-02T11:14:00Z">
        <w:r w:rsidRPr="00833A99" w:rsidDel="00A6288D">
          <w:delText>S</w:delText>
        </w:r>
      </w:del>
      <w:r w:rsidRPr="00833A99">
        <w:t>cheduling</w:t>
      </w:r>
    </w:p>
    <w:p w14:paraId="417F3B61" w14:textId="28F169F0" w:rsidR="00CF2DA9" w:rsidRPr="00CF2DA9" w:rsidRDefault="00E80E6F" w:rsidP="00A6288D">
      <w:pPr>
        <w:pStyle w:val="NormalBPBHEB"/>
        <w:pPrChange w:id="841" w:author="Srishti" w:date="2025-11-02T16:44:00Z" w16du:dateUtc="2025-11-02T11:14:00Z">
          <w:pPr>
            <w:pStyle w:val="P-Regular"/>
            <w:jc w:val="both"/>
          </w:pPr>
        </w:pPrChange>
      </w:pPr>
      <w:r>
        <w:t xml:space="preserve">In diffusion models, noise scheduling is a vital part of the inference process. These models repeatedly turn random noise into accurate predictions, so precise control of noise levels is necessary. Noise scheduling oversees the gradual reduction of noise during inference, which helps stabilize the model's output and avoid unpredictable results. This approach is </w:t>
      </w:r>
      <w:del w:id="842" w:author="Srishti" w:date="2025-11-02T16:44:00Z" w16du:dateUtc="2025-11-02T11:14:00Z">
        <w:r w:rsidDel="00A6288D">
          <w:delText>especially important</w:delText>
        </w:r>
      </w:del>
      <w:ins w:id="843" w:author="Srishti" w:date="2025-11-02T16:44:00Z" w16du:dateUtc="2025-11-02T11:14:00Z">
        <w:r w:rsidR="00A6288D">
          <w:t>essential</w:t>
        </w:r>
      </w:ins>
      <w:r>
        <w:t xml:space="preserve"> in applications like image generation, where the output must be clear and consistent, or in NLP tasks such as text-to-text generation, where semantic accuracy is essential.</w:t>
      </w:r>
    </w:p>
    <w:p w14:paraId="1AF3AF56" w14:textId="4153F93C" w:rsidR="00833A99" w:rsidRDefault="00F26D60" w:rsidP="00A6288D">
      <w:pPr>
        <w:pStyle w:val="NormalBPBHEB"/>
        <w:rPr>
          <w:ins w:id="844" w:author="Srishti" w:date="2025-11-02T16:44:00Z" w16du:dateUtc="2025-11-02T11:14:00Z"/>
        </w:rPr>
      </w:pPr>
      <w:r>
        <w:t>Noise scheduling usually follows a set plan, like linear or cosine annealing, to gradually change noise levels. For instance, a linear noise schedule decreases noise by a fixed amount each step, creating a smooth and predictable refinement process. On the other hand, cosine annealing provides a more adaptable method, allowing the model to reduce noise at different rates depending on the inference stage.</w:t>
      </w:r>
    </w:p>
    <w:p w14:paraId="094807BB" w14:textId="77777777" w:rsidR="00A6288D" w:rsidRDefault="00A6288D" w:rsidP="00A6288D">
      <w:pPr>
        <w:pStyle w:val="NormalBPBHEB"/>
        <w:pPrChange w:id="845" w:author="Srishti" w:date="2025-11-02T16:44:00Z" w16du:dateUtc="2025-11-02T11:14:00Z">
          <w:pPr>
            <w:pStyle w:val="P-Regular"/>
            <w:jc w:val="both"/>
          </w:pPr>
        </w:pPrChange>
      </w:pPr>
    </w:p>
    <w:p w14:paraId="19F52A3B" w14:textId="63F60E85" w:rsidR="00CF2DA9" w:rsidRPr="00CF2DA9" w:rsidRDefault="00CF2DA9" w:rsidP="00A6288D">
      <w:pPr>
        <w:pStyle w:val="Heading3BPBHEB"/>
        <w:pPrChange w:id="846" w:author="Srishti" w:date="2025-11-02T16:44:00Z" w16du:dateUtc="2025-11-02T11:14:00Z">
          <w:pPr>
            <w:pStyle w:val="P-Regular"/>
          </w:pPr>
        </w:pPrChange>
      </w:pPr>
      <w:r w:rsidRPr="00CF2DA9">
        <w:t xml:space="preserve">Example: Managing </w:t>
      </w:r>
      <w:ins w:id="847" w:author="Srishti" w:date="2025-11-02T16:44:00Z" w16du:dateUtc="2025-11-02T11:14:00Z">
        <w:r w:rsidR="00A6288D">
          <w:t>n</w:t>
        </w:r>
      </w:ins>
      <w:del w:id="848" w:author="Srishti" w:date="2025-11-02T16:44:00Z" w16du:dateUtc="2025-11-02T11:14:00Z">
        <w:r w:rsidRPr="00CF2DA9" w:rsidDel="00A6288D">
          <w:delText>N</w:delText>
        </w:r>
      </w:del>
      <w:r w:rsidRPr="00CF2DA9">
        <w:t xml:space="preserve">oise in </w:t>
      </w:r>
      <w:ins w:id="849" w:author="Srishti" w:date="2025-11-02T16:44:00Z" w16du:dateUtc="2025-11-02T11:14:00Z">
        <w:r w:rsidR="00A6288D">
          <w:t>d</w:t>
        </w:r>
      </w:ins>
      <w:del w:id="850" w:author="Srishti" w:date="2025-11-02T16:44:00Z" w16du:dateUtc="2025-11-02T11:14:00Z">
        <w:r w:rsidRPr="00CF2DA9" w:rsidDel="00A6288D">
          <w:delText>D</w:delText>
        </w:r>
      </w:del>
      <w:r w:rsidRPr="00CF2DA9">
        <w:t xml:space="preserve">iffusion </w:t>
      </w:r>
      <w:ins w:id="851" w:author="Srishti" w:date="2025-11-02T16:44:00Z" w16du:dateUtc="2025-11-02T11:14:00Z">
        <w:r w:rsidR="00A6288D">
          <w:t>m</w:t>
        </w:r>
      </w:ins>
      <w:del w:id="852" w:author="Srishti" w:date="2025-11-02T16:44:00Z" w16du:dateUtc="2025-11-02T11:14:00Z">
        <w:r w:rsidRPr="00CF2DA9" w:rsidDel="00A6288D">
          <w:delText>M</w:delText>
        </w:r>
      </w:del>
      <w:r w:rsidRPr="00CF2DA9">
        <w:t>odels</w:t>
      </w:r>
    </w:p>
    <w:p w14:paraId="2C357567" w14:textId="3DD95C62" w:rsidR="00CF2DA9" w:rsidRDefault="000266BF" w:rsidP="00A6288D">
      <w:pPr>
        <w:pStyle w:val="NormalBPBHEB"/>
        <w:rPr>
          <w:ins w:id="853" w:author="Srishti" w:date="2025-11-02T16:44:00Z" w16du:dateUtc="2025-11-02T11:14:00Z"/>
        </w:rPr>
      </w:pPr>
      <w:r>
        <w:t xml:space="preserve">In this example, the noise decreases gradually by over 100 steps. This slow reduction ensures a smooth transition for the model from the initial noisy state to a refined </w:t>
      </w:r>
      <w:commentRangeStart w:id="854"/>
      <w:r>
        <w:t>output</w:t>
      </w:r>
      <w:commentRangeEnd w:id="854"/>
      <w:r w:rsidR="00A6288D">
        <w:rPr>
          <w:rStyle w:val="CommentReference"/>
          <w:rFonts w:ascii="Arial" w:eastAsia="Arial" w:hAnsi="Arial" w:cs="Arial"/>
        </w:rPr>
        <w:commentReference w:id="854"/>
      </w:r>
      <w:r>
        <w:t>.</w:t>
      </w:r>
    </w:p>
    <w:p w14:paraId="3D707CED" w14:textId="77777777" w:rsidR="00A6288D" w:rsidRDefault="00A6288D" w:rsidP="00A6288D">
      <w:pPr>
        <w:pStyle w:val="NormalBPBHEB"/>
        <w:pPrChange w:id="855" w:author="Srishti" w:date="2025-11-02T16:44:00Z" w16du:dateUtc="2025-11-02T11:14:00Z">
          <w:pPr>
            <w:pStyle w:val="P-Regular"/>
            <w:jc w:val="both"/>
          </w:pPr>
        </w:pPrChange>
      </w:pPr>
    </w:p>
    <w:p w14:paraId="6D61DCB7" w14:textId="3E346234" w:rsidR="00CF2DA9" w:rsidRPr="00A6288D" w:rsidRDefault="00CF2DA9" w:rsidP="00CF2DA9">
      <w:pPr>
        <w:pStyle w:val="SC-Source"/>
        <w:rPr>
          <w:rFonts w:ascii="Consolas" w:hAnsi="Consolas"/>
          <w:sz w:val="20"/>
          <w:szCs w:val="20"/>
          <w:rPrChange w:id="856" w:author="Srishti" w:date="2025-11-02T16:45:00Z" w16du:dateUtc="2025-11-02T11:15:00Z">
            <w:rPr/>
          </w:rPrChange>
        </w:rPr>
      </w:pPr>
      <w:r w:rsidRPr="00A6288D">
        <w:rPr>
          <w:rFonts w:ascii="Consolas" w:hAnsi="Consolas"/>
          <w:sz w:val="20"/>
          <w:szCs w:val="20"/>
          <w:rPrChange w:id="857" w:author="Srishti" w:date="2025-11-02T16:45:00Z" w16du:dateUtc="2025-11-02T11:15:00Z">
            <w:rPr/>
          </w:rPrChange>
        </w:rPr>
        <w:t>`python</w:t>
      </w:r>
    </w:p>
    <w:p w14:paraId="5E5D5D07" w14:textId="2635D5A4" w:rsidR="00CF2DA9" w:rsidRPr="00A6288D" w:rsidRDefault="00CF2DA9" w:rsidP="00CF2DA9">
      <w:pPr>
        <w:pStyle w:val="SC-Source"/>
        <w:rPr>
          <w:rFonts w:ascii="Consolas" w:hAnsi="Consolas"/>
          <w:sz w:val="20"/>
          <w:szCs w:val="20"/>
          <w:rPrChange w:id="858" w:author="Srishti" w:date="2025-11-02T16:45:00Z" w16du:dateUtc="2025-11-02T11:15:00Z">
            <w:rPr/>
          </w:rPrChange>
        </w:rPr>
      </w:pPr>
    </w:p>
    <w:p w14:paraId="3EC6BBD2" w14:textId="77777777" w:rsidR="00CF2DA9" w:rsidRPr="00A6288D" w:rsidRDefault="6CC867A8" w:rsidP="00CF2DA9">
      <w:pPr>
        <w:pStyle w:val="SC-Source"/>
        <w:rPr>
          <w:rFonts w:ascii="Consolas" w:hAnsi="Consolas"/>
          <w:sz w:val="20"/>
          <w:szCs w:val="20"/>
          <w:rPrChange w:id="859" w:author="Srishti" w:date="2025-11-02T16:45:00Z" w16du:dateUtc="2025-11-02T11:15:00Z">
            <w:rPr/>
          </w:rPrChange>
        </w:rPr>
      </w:pPr>
      <w:r w:rsidRPr="00A6288D">
        <w:rPr>
          <w:rFonts w:ascii="Consolas" w:hAnsi="Consolas"/>
          <w:sz w:val="20"/>
          <w:szCs w:val="20"/>
          <w:lang w:val="en-US"/>
          <w:rPrChange w:id="860" w:author="Srishti" w:date="2025-11-02T16:45:00Z" w16du:dateUtc="2025-11-02T11:15:00Z">
            <w:rPr>
              <w:lang w:val="en-US"/>
            </w:rPr>
          </w:rPrChange>
        </w:rPr>
        <w:t>import numpy as np</w:t>
      </w:r>
    </w:p>
    <w:p w14:paraId="69203ECE" w14:textId="77777777" w:rsidR="00CF2DA9" w:rsidRPr="00A6288D" w:rsidRDefault="00CF2DA9" w:rsidP="00CF2DA9">
      <w:pPr>
        <w:pStyle w:val="SC-Source"/>
        <w:rPr>
          <w:rFonts w:ascii="Consolas" w:hAnsi="Consolas"/>
          <w:sz w:val="20"/>
          <w:szCs w:val="20"/>
          <w:rPrChange w:id="861" w:author="Srishti" w:date="2025-11-02T16:45:00Z" w16du:dateUtc="2025-11-02T11:15:00Z">
            <w:rPr/>
          </w:rPrChange>
        </w:rPr>
      </w:pPr>
    </w:p>
    <w:p w14:paraId="151644AC" w14:textId="77777777" w:rsidR="00CF2DA9" w:rsidRPr="00A6288D" w:rsidRDefault="6CC867A8" w:rsidP="00CF2DA9">
      <w:pPr>
        <w:pStyle w:val="SC-Source"/>
        <w:rPr>
          <w:rFonts w:ascii="Consolas" w:hAnsi="Consolas"/>
          <w:sz w:val="20"/>
          <w:szCs w:val="20"/>
          <w:rPrChange w:id="862" w:author="Srishti" w:date="2025-11-02T16:45:00Z" w16du:dateUtc="2025-11-02T11:15:00Z">
            <w:rPr/>
          </w:rPrChange>
        </w:rPr>
      </w:pPr>
      <w:r w:rsidRPr="00A6288D">
        <w:rPr>
          <w:rFonts w:ascii="Consolas" w:hAnsi="Consolas"/>
          <w:sz w:val="20"/>
          <w:szCs w:val="20"/>
          <w:lang w:val="en-US"/>
          <w:rPrChange w:id="863" w:author="Srishti" w:date="2025-11-02T16:45:00Z" w16du:dateUtc="2025-11-02T11:15:00Z">
            <w:rPr>
              <w:lang w:val="en-US"/>
            </w:rPr>
          </w:rPrChange>
        </w:rPr>
        <w:t>def linear_noise_schedule(t, max_noise=1.0, min_noise=0.01):</w:t>
      </w:r>
    </w:p>
    <w:p w14:paraId="12553A2D" w14:textId="77777777" w:rsidR="00CF2DA9" w:rsidRPr="00A6288D" w:rsidRDefault="6CC867A8" w:rsidP="00CF2DA9">
      <w:pPr>
        <w:pStyle w:val="SC-Source"/>
        <w:rPr>
          <w:rFonts w:ascii="Consolas" w:hAnsi="Consolas"/>
          <w:sz w:val="20"/>
          <w:szCs w:val="20"/>
          <w:rPrChange w:id="864" w:author="Srishti" w:date="2025-11-02T16:45:00Z" w16du:dateUtc="2025-11-02T11:15:00Z">
            <w:rPr/>
          </w:rPrChange>
        </w:rPr>
      </w:pPr>
      <w:r w:rsidRPr="00A6288D">
        <w:rPr>
          <w:rFonts w:ascii="Consolas" w:hAnsi="Consolas"/>
          <w:sz w:val="20"/>
          <w:szCs w:val="20"/>
          <w:lang w:val="en-US"/>
          <w:rPrChange w:id="865" w:author="Srishti" w:date="2025-11-02T16:45:00Z" w16du:dateUtc="2025-11-02T11:15:00Z">
            <w:rPr>
              <w:lang w:val="en-US"/>
            </w:rPr>
          </w:rPrChange>
        </w:rPr>
        <w:t xml:space="preserve">    return max_noise - (max_noise - min_noise) * t</w:t>
      </w:r>
    </w:p>
    <w:p w14:paraId="6AA592F5" w14:textId="77777777" w:rsidR="00CF2DA9" w:rsidRPr="00A6288D" w:rsidRDefault="00CF2DA9" w:rsidP="00CF2DA9">
      <w:pPr>
        <w:pStyle w:val="SC-Source"/>
        <w:rPr>
          <w:rFonts w:ascii="Consolas" w:hAnsi="Consolas"/>
          <w:sz w:val="20"/>
          <w:szCs w:val="20"/>
          <w:rPrChange w:id="866" w:author="Srishti" w:date="2025-11-02T16:45:00Z" w16du:dateUtc="2025-11-02T11:15:00Z">
            <w:rPr/>
          </w:rPrChange>
        </w:rPr>
      </w:pPr>
    </w:p>
    <w:p w14:paraId="6D03AD33" w14:textId="77777777" w:rsidR="00CF2DA9" w:rsidRPr="00A6288D" w:rsidRDefault="00CF2DA9" w:rsidP="00CF2DA9">
      <w:pPr>
        <w:pStyle w:val="SC-Source"/>
        <w:rPr>
          <w:rFonts w:ascii="Consolas" w:hAnsi="Consolas"/>
          <w:sz w:val="20"/>
          <w:szCs w:val="20"/>
          <w:rPrChange w:id="867" w:author="Srishti" w:date="2025-11-02T16:45:00Z" w16du:dateUtc="2025-11-02T11:15:00Z">
            <w:rPr/>
          </w:rPrChange>
        </w:rPr>
      </w:pPr>
      <w:r w:rsidRPr="00A6288D">
        <w:rPr>
          <w:rFonts w:ascii="Consolas" w:hAnsi="Consolas"/>
          <w:sz w:val="20"/>
          <w:szCs w:val="20"/>
          <w:rPrChange w:id="868" w:author="Srishti" w:date="2025-11-02T16:45:00Z" w16du:dateUtc="2025-11-02T11:15:00Z">
            <w:rPr/>
          </w:rPrChange>
        </w:rPr>
        <w:t># Simulating noise levels across 100 inference steps</w:t>
      </w:r>
    </w:p>
    <w:p w14:paraId="41186275" w14:textId="77777777" w:rsidR="00CF2DA9" w:rsidRPr="00A6288D" w:rsidRDefault="00CF2DA9" w:rsidP="00CF2DA9">
      <w:pPr>
        <w:pStyle w:val="SC-Source"/>
        <w:rPr>
          <w:rFonts w:ascii="Consolas" w:hAnsi="Consolas"/>
          <w:sz w:val="20"/>
          <w:szCs w:val="20"/>
          <w:rPrChange w:id="869" w:author="Srishti" w:date="2025-11-02T16:45:00Z" w16du:dateUtc="2025-11-02T11:15:00Z">
            <w:rPr/>
          </w:rPrChange>
        </w:rPr>
      </w:pPr>
      <w:r w:rsidRPr="00A6288D">
        <w:rPr>
          <w:rFonts w:ascii="Consolas" w:hAnsi="Consolas"/>
          <w:sz w:val="20"/>
          <w:szCs w:val="20"/>
          <w:rPrChange w:id="870" w:author="Srishti" w:date="2025-11-02T16:45:00Z" w16du:dateUtc="2025-11-02T11:15:00Z">
            <w:rPr/>
          </w:rPrChange>
        </w:rPr>
        <w:t>steps = 100</w:t>
      </w:r>
    </w:p>
    <w:p w14:paraId="5F85EFC1" w14:textId="77777777" w:rsidR="00CF2DA9" w:rsidRPr="00A6288D" w:rsidRDefault="6CC867A8" w:rsidP="00CF2DA9">
      <w:pPr>
        <w:pStyle w:val="SC-Source"/>
        <w:rPr>
          <w:rFonts w:ascii="Consolas" w:hAnsi="Consolas"/>
          <w:sz w:val="20"/>
          <w:szCs w:val="20"/>
          <w:rPrChange w:id="871" w:author="Srishti" w:date="2025-11-02T16:45:00Z" w16du:dateUtc="2025-11-02T11:15:00Z">
            <w:rPr/>
          </w:rPrChange>
        </w:rPr>
      </w:pPr>
      <w:r w:rsidRPr="00A6288D">
        <w:rPr>
          <w:rFonts w:ascii="Consolas" w:hAnsi="Consolas"/>
          <w:sz w:val="20"/>
          <w:szCs w:val="20"/>
          <w:lang w:val="en-US"/>
          <w:rPrChange w:id="872" w:author="Srishti" w:date="2025-11-02T16:45:00Z" w16du:dateUtc="2025-11-02T11:15:00Z">
            <w:rPr>
              <w:lang w:val="en-US"/>
            </w:rPr>
          </w:rPrChange>
        </w:rPr>
        <w:t>noise_levels = [linear_noise_schedule(t/steps) for t in range(steps)]</w:t>
      </w:r>
    </w:p>
    <w:p w14:paraId="304BA35E" w14:textId="77777777" w:rsidR="00CF2DA9" w:rsidRPr="00A6288D" w:rsidRDefault="00CF2DA9" w:rsidP="00CF2DA9">
      <w:pPr>
        <w:pStyle w:val="SC-Source"/>
        <w:rPr>
          <w:rFonts w:ascii="Consolas" w:hAnsi="Consolas"/>
          <w:sz w:val="20"/>
          <w:szCs w:val="20"/>
          <w:rPrChange w:id="873" w:author="Srishti" w:date="2025-11-02T16:45:00Z" w16du:dateUtc="2025-11-02T11:15:00Z">
            <w:rPr/>
          </w:rPrChange>
        </w:rPr>
      </w:pPr>
    </w:p>
    <w:p w14:paraId="60C72856" w14:textId="77777777" w:rsidR="00CF2DA9" w:rsidRPr="00A6288D" w:rsidRDefault="6CC867A8" w:rsidP="00CF2DA9">
      <w:pPr>
        <w:pStyle w:val="SC-Source"/>
        <w:rPr>
          <w:rFonts w:ascii="Consolas" w:hAnsi="Consolas"/>
          <w:sz w:val="20"/>
          <w:szCs w:val="20"/>
          <w:rPrChange w:id="874" w:author="Srishti" w:date="2025-11-02T16:45:00Z" w16du:dateUtc="2025-11-02T11:15:00Z">
            <w:rPr/>
          </w:rPrChange>
        </w:rPr>
      </w:pPr>
      <w:r w:rsidRPr="00A6288D">
        <w:rPr>
          <w:rFonts w:ascii="Consolas" w:hAnsi="Consolas"/>
          <w:sz w:val="20"/>
          <w:szCs w:val="20"/>
          <w:lang w:val="en-US"/>
          <w:rPrChange w:id="875" w:author="Srishti" w:date="2025-11-02T16:45:00Z" w16du:dateUtc="2025-11-02T11:15:00Z">
            <w:rPr>
              <w:lang w:val="en-US"/>
            </w:rPr>
          </w:rPrChange>
        </w:rPr>
        <w:t>print("Noise levels:", noise_levels)</w:t>
      </w:r>
    </w:p>
    <w:p w14:paraId="1D4871C6" w14:textId="7F4186C7" w:rsidR="00CF2DA9" w:rsidRPr="00A6288D" w:rsidRDefault="00CF2DA9" w:rsidP="00CF2DA9">
      <w:pPr>
        <w:pStyle w:val="SC-Source"/>
        <w:rPr>
          <w:rFonts w:ascii="Consolas" w:hAnsi="Consolas"/>
          <w:sz w:val="20"/>
          <w:szCs w:val="20"/>
          <w:rPrChange w:id="876" w:author="Srishti" w:date="2025-11-02T16:45:00Z" w16du:dateUtc="2025-11-02T11:15:00Z">
            <w:rPr/>
          </w:rPrChange>
        </w:rPr>
      </w:pPr>
      <w:r w:rsidRPr="00A6288D">
        <w:rPr>
          <w:rFonts w:ascii="Consolas" w:hAnsi="Consolas"/>
          <w:sz w:val="20"/>
          <w:szCs w:val="20"/>
          <w:rPrChange w:id="877" w:author="Srishti" w:date="2025-11-02T16:45:00Z" w16du:dateUtc="2025-11-02T11:15:00Z">
            <w:rPr/>
          </w:rPrChange>
        </w:rPr>
        <w:t>`</w:t>
      </w:r>
    </w:p>
    <w:p w14:paraId="150FF40E" w14:textId="77777777" w:rsidR="00A6288D" w:rsidRDefault="00A6288D" w:rsidP="00A6288D">
      <w:pPr>
        <w:pStyle w:val="NormalBPBHEB"/>
        <w:rPr>
          <w:ins w:id="878" w:author="Srishti" w:date="2025-11-02T16:45:00Z" w16du:dateUtc="2025-11-02T11:15:00Z"/>
        </w:rPr>
        <w:pPrChange w:id="879" w:author="Srishti" w:date="2025-11-02T16:45:00Z" w16du:dateUtc="2025-11-02T11:15:00Z">
          <w:pPr>
            <w:pStyle w:val="P-Regular"/>
            <w:jc w:val="both"/>
          </w:pPr>
        </w:pPrChange>
      </w:pPr>
    </w:p>
    <w:p w14:paraId="53634741" w14:textId="59811FFF" w:rsidR="00CF2DA9" w:rsidRDefault="00981A7D" w:rsidP="00A6288D">
      <w:pPr>
        <w:pStyle w:val="NormalBPBHEB"/>
        <w:rPr>
          <w:ins w:id="880" w:author="Srishti" w:date="2025-11-02T16:46:00Z" w16du:dateUtc="2025-11-02T11:16:00Z"/>
        </w:rPr>
      </w:pPr>
      <w:r>
        <w:t>Such scheduling is essential in tasks where overly aggressive noise reduction can cause incomplete or inaccurate predictions, while overly conservative noise reduction may waste computational resources on unnecessary refinement</w:t>
      </w:r>
      <w:ins w:id="881" w:author="Srishti" w:date="2025-11-02T16:46:00Z" w16du:dateUtc="2025-11-02T11:16:00Z">
        <w:r w:rsidR="00A6288D">
          <w:t xml:space="preserve"> [5]</w:t>
        </w:r>
      </w:ins>
      <w:del w:id="882" w:author="Srishti" w:date="2025-11-02T16:46:00Z" w16du:dateUtc="2025-11-02T11:16:00Z">
        <w:r w:rsidR="00CF2DA9" w:rsidRPr="00CF2DA9" w:rsidDel="00A6288D">
          <w:delText xml:space="preserve"> </w:delText>
        </w:r>
      </w:del>
      <w:customXmlDelRangeStart w:id="883" w:author="Srishti" w:date="2025-11-02T16:45:00Z"/>
      <w:sdt>
        <w:sdtPr>
          <w:id w:val="455152714"/>
          <w:citation/>
        </w:sdtPr>
        <w:sdtContent>
          <w:customXmlDelRangeEnd w:id="883"/>
          <w:del w:id="884" w:author="Srishti" w:date="2025-11-02T16:45:00Z" w16du:dateUtc="2025-11-02T11:15:00Z">
            <w:r w:rsidR="00DE141D" w:rsidDel="00A6288D">
              <w:fldChar w:fldCharType="begin"/>
            </w:r>
            <w:r w:rsidR="00DE141D" w:rsidDel="00A6288D">
              <w:delInstrText xml:space="preserve"> CITATION HoJ20 \l 1033 </w:delInstrText>
            </w:r>
            <w:r w:rsidR="00DE141D" w:rsidDel="00A6288D">
              <w:fldChar w:fldCharType="separate"/>
            </w:r>
            <w:r w:rsidR="00AE30CD" w:rsidRPr="00AE30CD" w:rsidDel="00A6288D">
              <w:rPr>
                <w:noProof/>
              </w:rPr>
              <w:delText>[5]</w:delText>
            </w:r>
            <w:r w:rsidR="00DE141D" w:rsidDel="00A6288D">
              <w:fldChar w:fldCharType="end"/>
            </w:r>
          </w:del>
          <w:customXmlDelRangeStart w:id="885" w:author="Srishti" w:date="2025-11-02T16:45:00Z"/>
        </w:sdtContent>
      </w:sdt>
      <w:customXmlDelRangeEnd w:id="885"/>
      <w:r w:rsidR="00CF2DA9" w:rsidRPr="00CF2DA9">
        <w:t>.</w:t>
      </w:r>
    </w:p>
    <w:p w14:paraId="70DFFC2D" w14:textId="77777777" w:rsidR="00A6288D" w:rsidRPr="00CF2DA9" w:rsidRDefault="00A6288D" w:rsidP="00A6288D">
      <w:pPr>
        <w:pStyle w:val="NormalBPBHEB"/>
        <w:pPrChange w:id="886" w:author="Srishti" w:date="2025-11-02T16:46:00Z" w16du:dateUtc="2025-11-02T11:16:00Z">
          <w:pPr>
            <w:pStyle w:val="P-Regular"/>
            <w:jc w:val="both"/>
          </w:pPr>
        </w:pPrChange>
      </w:pPr>
    </w:p>
    <w:p w14:paraId="119A2E97" w14:textId="7EEE6F02" w:rsidR="00833A99" w:rsidRPr="00833A99" w:rsidRDefault="00833A99" w:rsidP="00A6288D">
      <w:pPr>
        <w:pStyle w:val="Heading2BPBHEB"/>
        <w:pPrChange w:id="887" w:author="Srishti" w:date="2025-11-02T16:46:00Z" w16du:dateUtc="2025-11-02T11:16:00Z">
          <w:pPr>
            <w:pStyle w:val="H2-Heading"/>
          </w:pPr>
        </w:pPrChange>
      </w:pPr>
      <w:r w:rsidRPr="00833A99">
        <w:t xml:space="preserve">Sample </w:t>
      </w:r>
      <w:ins w:id="888" w:author="Srishti" w:date="2025-11-02T16:46:00Z" w16du:dateUtc="2025-11-02T11:16:00Z">
        <w:r w:rsidR="00A6288D">
          <w:t>u</w:t>
        </w:r>
      </w:ins>
      <w:del w:id="889" w:author="Srishti" w:date="2025-11-02T16:46:00Z" w16du:dateUtc="2025-11-02T11:16:00Z">
        <w:r w:rsidRPr="00833A99" w:rsidDel="00A6288D">
          <w:delText>U</w:delText>
        </w:r>
      </w:del>
      <w:r w:rsidRPr="00833A99">
        <w:t>pdates</w:t>
      </w:r>
    </w:p>
    <w:p w14:paraId="64D83543" w14:textId="5016FF7B" w:rsidR="00CF2DA9" w:rsidRPr="00CF2DA9" w:rsidRDefault="00F87AFA" w:rsidP="00A6288D">
      <w:pPr>
        <w:pStyle w:val="NormalBPBHEB"/>
        <w:pPrChange w:id="890" w:author="Srishti" w:date="2025-11-02T16:46:00Z" w16du:dateUtc="2025-11-02T11:16:00Z">
          <w:pPr>
            <w:pStyle w:val="P-Regular"/>
            <w:jc w:val="both"/>
          </w:pPr>
        </w:pPrChange>
      </w:pPr>
      <w:r>
        <w:t xml:space="preserve">Schedulers also actively manage sample updates during inference, allowing models to focus computational resources on high-value predictions. By prioritizing samples that </w:t>
      </w:r>
      <w:del w:id="891" w:author="Srishti" w:date="2025-11-02T16:46:00Z" w16du:dateUtc="2025-11-02T11:16:00Z">
        <w:r w:rsidDel="00A6288D">
          <w:delText xml:space="preserve">greatly </w:delText>
        </w:r>
      </w:del>
      <w:ins w:id="892" w:author="Srishti" w:date="2025-11-02T16:46:00Z" w16du:dateUtc="2025-11-02T11:16:00Z">
        <w:r w:rsidR="00A6288D">
          <w:t>significantly</w:t>
        </w:r>
        <w:r w:rsidR="00A6288D">
          <w:t xml:space="preserve"> </w:t>
        </w:r>
      </w:ins>
      <w:r>
        <w:t xml:space="preserve">impact the results and minimizing effort on noise-heavy or low-value samples, schedulers enhance efficiency without harming output quality. This approach is </w:t>
      </w:r>
      <w:del w:id="893" w:author="Srishti" w:date="2025-11-02T16:46:00Z" w16du:dateUtc="2025-11-02T11:16:00Z">
        <w:r w:rsidDel="00A6288D">
          <w:delText>especially useful</w:delText>
        </w:r>
      </w:del>
      <w:ins w:id="894" w:author="Srishti" w:date="2025-11-02T16:46:00Z" w16du:dateUtc="2025-11-02T11:16:00Z">
        <w:r w:rsidR="00A6288D">
          <w:t>beneficial</w:t>
        </w:r>
      </w:ins>
      <w:r>
        <w:t xml:space="preserve"> in resource-limited situations or for real-time applications that demand fast, reliable predictions.</w:t>
      </w:r>
    </w:p>
    <w:p w14:paraId="65541FA8" w14:textId="6DCB9A1C" w:rsidR="00CF2DA9" w:rsidRDefault="00F87AFA" w:rsidP="00A6288D">
      <w:pPr>
        <w:pStyle w:val="NormalBPBHEB"/>
        <w:rPr>
          <w:ins w:id="895" w:author="Srishti" w:date="2025-11-02T16:46:00Z" w16du:dateUtc="2025-11-02T11:16:00Z"/>
        </w:rPr>
      </w:pPr>
      <w:r>
        <w:t>Dynamic sample updating is achieved through techniques like importance sampling, where the model assigns greater weights to samples that lead to meaningful predictions. For instance, in a text generation task, a scheduler might identify tokens with high uncertainty or low probability and concentrate on improving them in subsequent iterations. This process ensures the model's focus is on the most critical areas, boosting overall output coherence and relevance.</w:t>
      </w:r>
    </w:p>
    <w:p w14:paraId="77294FCB" w14:textId="77777777" w:rsidR="00A6288D" w:rsidRDefault="00A6288D" w:rsidP="00A6288D">
      <w:pPr>
        <w:pStyle w:val="NormalBPBHEB"/>
        <w:pPrChange w:id="896" w:author="Srishti" w:date="2025-11-02T16:46:00Z" w16du:dateUtc="2025-11-02T11:16:00Z">
          <w:pPr>
            <w:pStyle w:val="P-Regular"/>
            <w:jc w:val="both"/>
          </w:pPr>
        </w:pPrChange>
      </w:pPr>
    </w:p>
    <w:p w14:paraId="39D601E1" w14:textId="351C9499" w:rsidR="00CF2DA9" w:rsidRPr="00CF2DA9" w:rsidRDefault="00CF2DA9" w:rsidP="00A6288D">
      <w:pPr>
        <w:pStyle w:val="Heading3BPBHEB"/>
        <w:pPrChange w:id="897" w:author="Srishti" w:date="2025-11-02T16:46:00Z" w16du:dateUtc="2025-11-02T11:16:00Z">
          <w:pPr>
            <w:pStyle w:val="H3-Subheading"/>
          </w:pPr>
        </w:pPrChange>
      </w:pPr>
      <w:r w:rsidRPr="00CF2DA9">
        <w:t xml:space="preserve">Example: Dynamic </w:t>
      </w:r>
      <w:ins w:id="898" w:author="Srishti" w:date="2025-11-02T16:46:00Z" w16du:dateUtc="2025-11-02T11:16:00Z">
        <w:r w:rsidR="00A6288D">
          <w:t>s</w:t>
        </w:r>
      </w:ins>
      <w:del w:id="899" w:author="Srishti" w:date="2025-11-02T16:46:00Z" w16du:dateUtc="2025-11-02T11:16:00Z">
        <w:r w:rsidRPr="00CF2DA9" w:rsidDel="00A6288D">
          <w:delText>S</w:delText>
        </w:r>
      </w:del>
      <w:r w:rsidRPr="00CF2DA9">
        <w:t xml:space="preserve">ample </w:t>
      </w:r>
      <w:ins w:id="900" w:author="Srishti" w:date="2025-11-02T16:46:00Z" w16du:dateUtc="2025-11-02T11:16:00Z">
        <w:r w:rsidR="00A6288D">
          <w:t>p</w:t>
        </w:r>
      </w:ins>
      <w:del w:id="901" w:author="Srishti" w:date="2025-11-02T16:46:00Z" w16du:dateUtc="2025-11-02T11:16:00Z">
        <w:r w:rsidRPr="00CF2DA9" w:rsidDel="00A6288D">
          <w:delText>P</w:delText>
        </w:r>
      </w:del>
      <w:r w:rsidRPr="00CF2DA9">
        <w:t>rioritization</w:t>
      </w:r>
    </w:p>
    <w:p w14:paraId="2518BD34" w14:textId="137FBF1B" w:rsidR="00CF2DA9" w:rsidRDefault="00CF2DA9" w:rsidP="00A6288D">
      <w:pPr>
        <w:pStyle w:val="NormalBPBHEB"/>
        <w:pPrChange w:id="902" w:author="Srishti" w:date="2025-11-02T16:46:00Z" w16du:dateUtc="2025-11-02T11:16:00Z">
          <w:pPr>
            <w:pStyle w:val="P-Regular"/>
          </w:pPr>
        </w:pPrChange>
      </w:pPr>
      <w:r w:rsidRPr="00CF2DA9">
        <w:t>In this example, tokens are prioritized based on their importance scores</w:t>
      </w:r>
      <w:ins w:id="903" w:author="Srishti" w:date="2025-11-02T16:46:00Z" w16du:dateUtc="2025-11-02T11:16:00Z">
        <w:r w:rsidR="00A6288D">
          <w:t xml:space="preserve">: </w:t>
        </w:r>
      </w:ins>
      <w:del w:id="904" w:author="Srishti" w:date="2025-11-02T16:46:00Z" w16du:dateUtc="2025-11-02T11:16:00Z">
        <w:r w:rsidRPr="00CF2DA9" w:rsidDel="00A6288D">
          <w:delText>.</w:delText>
        </w:r>
      </w:del>
    </w:p>
    <w:p w14:paraId="6212D46D" w14:textId="411F29C4" w:rsidR="00CF2DA9" w:rsidRPr="00A6288D" w:rsidRDefault="00CF2DA9" w:rsidP="00CF2DA9">
      <w:pPr>
        <w:pStyle w:val="SC-Source"/>
        <w:rPr>
          <w:rFonts w:ascii="Consolas" w:hAnsi="Consolas"/>
          <w:sz w:val="20"/>
          <w:szCs w:val="20"/>
          <w:rPrChange w:id="905" w:author="Srishti" w:date="2025-11-02T16:46:00Z" w16du:dateUtc="2025-11-02T11:16:00Z">
            <w:rPr/>
          </w:rPrChange>
        </w:rPr>
      </w:pPr>
      <w:r w:rsidRPr="00A6288D">
        <w:rPr>
          <w:rFonts w:ascii="Consolas" w:hAnsi="Consolas"/>
          <w:sz w:val="20"/>
          <w:szCs w:val="20"/>
          <w:rPrChange w:id="906" w:author="Srishti" w:date="2025-11-02T16:46:00Z" w16du:dateUtc="2025-11-02T11:16:00Z">
            <w:rPr/>
          </w:rPrChange>
        </w:rPr>
        <w:t>`python</w:t>
      </w:r>
    </w:p>
    <w:p w14:paraId="076C4293" w14:textId="11EDB09A" w:rsidR="00CF2DA9" w:rsidRPr="00A6288D" w:rsidRDefault="00CF2DA9" w:rsidP="00CF2DA9">
      <w:pPr>
        <w:pStyle w:val="SC-Source"/>
        <w:rPr>
          <w:rFonts w:ascii="Consolas" w:hAnsi="Consolas"/>
          <w:sz w:val="20"/>
          <w:szCs w:val="20"/>
          <w:rPrChange w:id="907" w:author="Srishti" w:date="2025-11-02T16:46:00Z" w16du:dateUtc="2025-11-02T11:16:00Z">
            <w:rPr/>
          </w:rPrChange>
        </w:rPr>
      </w:pPr>
    </w:p>
    <w:p w14:paraId="5F42C73C" w14:textId="77777777" w:rsidR="00CF2DA9" w:rsidRPr="00A6288D" w:rsidRDefault="00CF2DA9" w:rsidP="00CF2DA9">
      <w:pPr>
        <w:pStyle w:val="SC-Source"/>
        <w:rPr>
          <w:rFonts w:ascii="Consolas" w:hAnsi="Consolas"/>
          <w:sz w:val="20"/>
          <w:szCs w:val="20"/>
          <w:rPrChange w:id="908" w:author="Srishti" w:date="2025-11-02T16:46:00Z" w16du:dateUtc="2025-11-02T11:16:00Z">
            <w:rPr/>
          </w:rPrChange>
        </w:rPr>
      </w:pPr>
      <w:r w:rsidRPr="00A6288D">
        <w:rPr>
          <w:rFonts w:ascii="Consolas" w:hAnsi="Consolas"/>
          <w:sz w:val="20"/>
          <w:szCs w:val="20"/>
          <w:rPrChange w:id="909" w:author="Srishti" w:date="2025-11-02T16:46:00Z" w16du:dateUtc="2025-11-02T11:16:00Z">
            <w:rPr/>
          </w:rPrChange>
        </w:rPr>
        <w:t>import torch</w:t>
      </w:r>
    </w:p>
    <w:p w14:paraId="1FE22DBA" w14:textId="77777777" w:rsidR="00CF2DA9" w:rsidRPr="00A6288D" w:rsidRDefault="00CF2DA9" w:rsidP="00CF2DA9">
      <w:pPr>
        <w:pStyle w:val="SC-Source"/>
        <w:rPr>
          <w:rFonts w:ascii="Consolas" w:hAnsi="Consolas"/>
          <w:sz w:val="20"/>
          <w:szCs w:val="20"/>
          <w:rPrChange w:id="910" w:author="Srishti" w:date="2025-11-02T16:46:00Z" w16du:dateUtc="2025-11-02T11:16:00Z">
            <w:rPr/>
          </w:rPrChange>
        </w:rPr>
      </w:pPr>
    </w:p>
    <w:p w14:paraId="430105BF" w14:textId="77777777" w:rsidR="00CF2DA9" w:rsidRPr="00A6288D" w:rsidRDefault="00CF2DA9" w:rsidP="00CF2DA9">
      <w:pPr>
        <w:pStyle w:val="SC-Source"/>
        <w:rPr>
          <w:rFonts w:ascii="Consolas" w:hAnsi="Consolas"/>
          <w:sz w:val="20"/>
          <w:szCs w:val="20"/>
          <w:rPrChange w:id="911" w:author="Srishti" w:date="2025-11-02T16:46:00Z" w16du:dateUtc="2025-11-02T11:16:00Z">
            <w:rPr/>
          </w:rPrChange>
        </w:rPr>
      </w:pPr>
      <w:r w:rsidRPr="00A6288D">
        <w:rPr>
          <w:rFonts w:ascii="Consolas" w:hAnsi="Consolas"/>
          <w:sz w:val="20"/>
          <w:szCs w:val="20"/>
          <w:rPrChange w:id="912" w:author="Srishti" w:date="2025-11-02T16:46:00Z" w16du:dateUtc="2025-11-02T11:16:00Z">
            <w:rPr/>
          </w:rPrChange>
        </w:rPr>
        <w:t># Simulating importance sampling for text tokens</w:t>
      </w:r>
    </w:p>
    <w:p w14:paraId="19464DAD" w14:textId="77777777" w:rsidR="00CF2DA9" w:rsidRPr="00A6288D" w:rsidRDefault="00CF2DA9" w:rsidP="00CF2DA9">
      <w:pPr>
        <w:pStyle w:val="SC-Source"/>
        <w:rPr>
          <w:rFonts w:ascii="Consolas" w:hAnsi="Consolas"/>
          <w:sz w:val="20"/>
          <w:szCs w:val="20"/>
          <w:rPrChange w:id="913" w:author="Srishti" w:date="2025-11-02T16:46:00Z" w16du:dateUtc="2025-11-02T11:16:00Z">
            <w:rPr/>
          </w:rPrChange>
        </w:rPr>
      </w:pPr>
      <w:r w:rsidRPr="00A6288D">
        <w:rPr>
          <w:rFonts w:ascii="Consolas" w:hAnsi="Consolas"/>
          <w:sz w:val="20"/>
          <w:szCs w:val="20"/>
          <w:rPrChange w:id="914" w:author="Srishti" w:date="2025-11-02T16:46:00Z" w16du:dateUtc="2025-11-02T11:16:00Z">
            <w:rPr/>
          </w:rPrChange>
        </w:rPr>
        <w:t>tokens = ["The", "model", "is", "generating", "outputs"]</w:t>
      </w:r>
    </w:p>
    <w:p w14:paraId="391E9ECB" w14:textId="77777777" w:rsidR="00CF2DA9" w:rsidRPr="00A6288D" w:rsidRDefault="6CC867A8" w:rsidP="00CF2DA9">
      <w:pPr>
        <w:pStyle w:val="SC-Source"/>
        <w:rPr>
          <w:rFonts w:ascii="Consolas" w:hAnsi="Consolas"/>
          <w:sz w:val="20"/>
          <w:szCs w:val="20"/>
          <w:rPrChange w:id="915" w:author="Srishti" w:date="2025-11-02T16:46:00Z" w16du:dateUtc="2025-11-02T11:16:00Z">
            <w:rPr/>
          </w:rPrChange>
        </w:rPr>
      </w:pPr>
      <w:r w:rsidRPr="00A6288D">
        <w:rPr>
          <w:rFonts w:ascii="Consolas" w:hAnsi="Consolas"/>
          <w:sz w:val="20"/>
          <w:szCs w:val="20"/>
          <w:lang w:val="en-US"/>
          <w:rPrChange w:id="916" w:author="Srishti" w:date="2025-11-02T16:46:00Z" w16du:dateUtc="2025-11-02T11:16:00Z">
            <w:rPr>
              <w:lang w:val="en-US"/>
            </w:rPr>
          </w:rPrChange>
        </w:rPr>
        <w:t>importance_scores = torch.tensor([0.2, 0.4, 0.1, 0.7, 0.6])  # Simulated importance values</w:t>
      </w:r>
    </w:p>
    <w:p w14:paraId="66BEAD62" w14:textId="77777777" w:rsidR="00CF2DA9" w:rsidRPr="00A6288D" w:rsidRDefault="00CF2DA9" w:rsidP="00CF2DA9">
      <w:pPr>
        <w:pStyle w:val="SC-Source"/>
        <w:rPr>
          <w:rFonts w:ascii="Consolas" w:hAnsi="Consolas"/>
          <w:sz w:val="20"/>
          <w:szCs w:val="20"/>
          <w:rPrChange w:id="917" w:author="Srishti" w:date="2025-11-02T16:46:00Z" w16du:dateUtc="2025-11-02T11:16:00Z">
            <w:rPr/>
          </w:rPrChange>
        </w:rPr>
      </w:pPr>
    </w:p>
    <w:p w14:paraId="3C0E6810" w14:textId="77777777" w:rsidR="00CF2DA9" w:rsidRPr="00A6288D" w:rsidRDefault="00CF2DA9" w:rsidP="00CF2DA9">
      <w:pPr>
        <w:pStyle w:val="SC-Source"/>
        <w:rPr>
          <w:rFonts w:ascii="Consolas" w:hAnsi="Consolas"/>
          <w:sz w:val="20"/>
          <w:szCs w:val="20"/>
          <w:rPrChange w:id="918" w:author="Srishti" w:date="2025-11-02T16:46:00Z" w16du:dateUtc="2025-11-02T11:16:00Z">
            <w:rPr/>
          </w:rPrChange>
        </w:rPr>
      </w:pPr>
      <w:r w:rsidRPr="00A6288D">
        <w:rPr>
          <w:rFonts w:ascii="Consolas" w:hAnsi="Consolas"/>
          <w:sz w:val="20"/>
          <w:szCs w:val="20"/>
          <w:rPrChange w:id="919" w:author="Srishti" w:date="2025-11-02T16:46:00Z" w16du:dateUtc="2025-11-02T11:16:00Z">
            <w:rPr/>
          </w:rPrChange>
        </w:rPr>
        <w:t># Prioritize tokens with higher importance scores</w:t>
      </w:r>
    </w:p>
    <w:p w14:paraId="0FBAF107" w14:textId="77777777" w:rsidR="00CF2DA9" w:rsidRPr="00A6288D" w:rsidRDefault="6CC867A8" w:rsidP="00CF2DA9">
      <w:pPr>
        <w:pStyle w:val="SC-Source"/>
        <w:rPr>
          <w:rFonts w:ascii="Consolas" w:hAnsi="Consolas"/>
          <w:sz w:val="20"/>
          <w:szCs w:val="20"/>
          <w:rPrChange w:id="920" w:author="Srishti" w:date="2025-11-02T16:46:00Z" w16du:dateUtc="2025-11-02T11:16:00Z">
            <w:rPr/>
          </w:rPrChange>
        </w:rPr>
      </w:pPr>
      <w:r w:rsidRPr="00A6288D">
        <w:rPr>
          <w:rFonts w:ascii="Consolas" w:hAnsi="Consolas"/>
          <w:sz w:val="20"/>
          <w:szCs w:val="20"/>
          <w:lang w:val="en-US"/>
          <w:rPrChange w:id="921" w:author="Srishti" w:date="2025-11-02T16:46:00Z" w16du:dateUtc="2025-11-02T11:16:00Z">
            <w:rPr>
              <w:lang w:val="en-US"/>
            </w:rPr>
          </w:rPrChange>
        </w:rPr>
        <w:t>priority_indices = torch.argsort(importance_scores, descending=True)</w:t>
      </w:r>
    </w:p>
    <w:p w14:paraId="11BD4A66" w14:textId="77777777" w:rsidR="00CF2DA9" w:rsidRPr="00A6288D" w:rsidRDefault="6CC867A8" w:rsidP="00CF2DA9">
      <w:pPr>
        <w:pStyle w:val="SC-Source"/>
        <w:rPr>
          <w:rFonts w:ascii="Consolas" w:hAnsi="Consolas"/>
          <w:sz w:val="20"/>
          <w:szCs w:val="20"/>
          <w:rPrChange w:id="922" w:author="Srishti" w:date="2025-11-02T16:46:00Z" w16du:dateUtc="2025-11-02T11:16:00Z">
            <w:rPr/>
          </w:rPrChange>
        </w:rPr>
      </w:pPr>
      <w:r w:rsidRPr="00A6288D">
        <w:rPr>
          <w:rFonts w:ascii="Consolas" w:hAnsi="Consolas"/>
          <w:sz w:val="20"/>
          <w:szCs w:val="20"/>
          <w:lang w:val="en-US"/>
          <w:rPrChange w:id="923" w:author="Srishti" w:date="2025-11-02T16:46:00Z" w16du:dateUtc="2025-11-02T11:16:00Z">
            <w:rPr>
              <w:lang w:val="en-US"/>
            </w:rPr>
          </w:rPrChange>
        </w:rPr>
        <w:t>prioritized_tokens = [tokens[i] for i in priority_indices]</w:t>
      </w:r>
    </w:p>
    <w:p w14:paraId="25DBEF04" w14:textId="77777777" w:rsidR="00CF2DA9" w:rsidRPr="00A6288D" w:rsidRDefault="00CF2DA9" w:rsidP="00CF2DA9">
      <w:pPr>
        <w:pStyle w:val="SC-Source"/>
        <w:rPr>
          <w:rFonts w:ascii="Consolas" w:hAnsi="Consolas"/>
          <w:sz w:val="20"/>
          <w:szCs w:val="20"/>
          <w:rPrChange w:id="924" w:author="Srishti" w:date="2025-11-02T16:46:00Z" w16du:dateUtc="2025-11-02T11:16:00Z">
            <w:rPr/>
          </w:rPrChange>
        </w:rPr>
      </w:pPr>
    </w:p>
    <w:p w14:paraId="016D3CA1" w14:textId="77777777" w:rsidR="00CF2DA9" w:rsidRPr="00A6288D" w:rsidRDefault="6CC867A8" w:rsidP="00CF2DA9">
      <w:pPr>
        <w:pStyle w:val="SC-Source"/>
        <w:rPr>
          <w:rFonts w:ascii="Consolas" w:hAnsi="Consolas"/>
          <w:sz w:val="20"/>
          <w:szCs w:val="20"/>
          <w:rPrChange w:id="925" w:author="Srishti" w:date="2025-11-02T16:46:00Z" w16du:dateUtc="2025-11-02T11:16:00Z">
            <w:rPr/>
          </w:rPrChange>
        </w:rPr>
      </w:pPr>
      <w:r w:rsidRPr="00A6288D">
        <w:rPr>
          <w:rFonts w:ascii="Consolas" w:hAnsi="Consolas"/>
          <w:sz w:val="20"/>
          <w:szCs w:val="20"/>
          <w:lang w:val="en-US"/>
          <w:rPrChange w:id="926" w:author="Srishti" w:date="2025-11-02T16:46:00Z" w16du:dateUtc="2025-11-02T11:16:00Z">
            <w:rPr>
              <w:lang w:val="en-US"/>
            </w:rPr>
          </w:rPrChange>
        </w:rPr>
        <w:t>print("Prioritized tokens:", prioritized_tokens)</w:t>
      </w:r>
    </w:p>
    <w:p w14:paraId="754A182D" w14:textId="368E76ED" w:rsidR="00CF2DA9" w:rsidRPr="00A6288D" w:rsidRDefault="00CF2DA9" w:rsidP="00CF2DA9">
      <w:pPr>
        <w:pStyle w:val="SC-Source"/>
        <w:rPr>
          <w:rFonts w:ascii="Consolas" w:hAnsi="Consolas"/>
          <w:sz w:val="20"/>
          <w:szCs w:val="20"/>
          <w:rPrChange w:id="927" w:author="Srishti" w:date="2025-11-02T16:46:00Z" w16du:dateUtc="2025-11-02T11:16:00Z">
            <w:rPr/>
          </w:rPrChange>
        </w:rPr>
      </w:pPr>
      <w:r w:rsidRPr="00A6288D">
        <w:rPr>
          <w:rFonts w:ascii="Consolas" w:hAnsi="Consolas"/>
          <w:sz w:val="20"/>
          <w:szCs w:val="20"/>
          <w:rPrChange w:id="928" w:author="Srishti" w:date="2025-11-02T16:46:00Z" w16du:dateUtc="2025-11-02T11:16:00Z">
            <w:rPr/>
          </w:rPrChange>
        </w:rPr>
        <w:t>`</w:t>
      </w:r>
    </w:p>
    <w:p w14:paraId="56BBAD9A" w14:textId="311A90D5" w:rsidR="00CF2DA9" w:rsidRDefault="00177E0C" w:rsidP="00A6288D">
      <w:pPr>
        <w:pStyle w:val="NormalBPBHEB"/>
        <w:rPr>
          <w:ins w:id="929" w:author="Srishti" w:date="2025-11-02T16:48:00Z" w16du:dateUtc="2025-11-02T11:18:00Z"/>
        </w:rPr>
      </w:pPr>
      <w:r>
        <w:lastRenderedPageBreak/>
        <w:t xml:space="preserve">The scheduler concentrates computational resources on refining high-priority tokens like </w:t>
      </w:r>
      <w:del w:id="930" w:author="Srishti" w:date="2025-11-02T16:47:00Z" w16du:dateUtc="2025-11-02T11:17:00Z">
        <w:r w:rsidRPr="00A6288D" w:rsidDel="00A6288D">
          <w:rPr>
            <w:i/>
            <w:iCs/>
            <w:rPrChange w:id="931" w:author="Srishti" w:date="2025-11-02T16:47:00Z" w16du:dateUtc="2025-11-02T11:17:00Z">
              <w:rPr/>
            </w:rPrChange>
          </w:rPr>
          <w:delText>"</w:delText>
        </w:r>
      </w:del>
      <w:r w:rsidRPr="00A6288D">
        <w:rPr>
          <w:i/>
          <w:iCs/>
          <w:rPrChange w:id="932" w:author="Srishti" w:date="2025-11-02T16:47:00Z" w16du:dateUtc="2025-11-02T11:17:00Z">
            <w:rPr/>
          </w:rPrChange>
        </w:rPr>
        <w:t>generating</w:t>
      </w:r>
      <w:del w:id="933" w:author="Srishti" w:date="2025-11-02T16:47:00Z" w16du:dateUtc="2025-11-02T11:17:00Z">
        <w:r w:rsidDel="00A6288D">
          <w:delText>"</w:delText>
        </w:r>
      </w:del>
      <w:r>
        <w:t xml:space="preserve"> and </w:t>
      </w:r>
      <w:del w:id="934" w:author="Srishti" w:date="2025-11-02T16:47:00Z" w16du:dateUtc="2025-11-02T11:17:00Z">
        <w:r w:rsidRPr="00A6288D" w:rsidDel="00A6288D">
          <w:rPr>
            <w:i/>
            <w:iCs/>
            <w:rPrChange w:id="935" w:author="Srishti" w:date="2025-11-02T16:47:00Z" w16du:dateUtc="2025-11-02T11:17:00Z">
              <w:rPr/>
            </w:rPrChange>
          </w:rPr>
          <w:delText>"</w:delText>
        </w:r>
      </w:del>
      <w:r w:rsidRPr="00A6288D">
        <w:rPr>
          <w:i/>
          <w:iCs/>
          <w:rPrChange w:id="936" w:author="Srishti" w:date="2025-11-02T16:47:00Z" w16du:dateUtc="2025-11-02T11:17:00Z">
            <w:rPr/>
          </w:rPrChange>
        </w:rPr>
        <w:t>outputs,</w:t>
      </w:r>
      <w:del w:id="937" w:author="Srishti" w:date="2025-11-02T16:47:00Z" w16du:dateUtc="2025-11-02T11:17:00Z">
        <w:r w:rsidDel="00A6288D">
          <w:delText>"</w:delText>
        </w:r>
      </w:del>
      <w:r>
        <w:t xml:space="preserve"> which hold more semantic importance in the sentence. This method not only boosts efficiency but also improves the semantic depth of the output, making it more meaningful and contextually relevant</w:t>
      </w:r>
      <w:ins w:id="938" w:author="Srishti" w:date="2025-11-02T16:48:00Z" w16du:dateUtc="2025-11-02T11:18:00Z">
        <w:r w:rsidR="004D60F9">
          <w:t xml:space="preserve"> [10]</w:t>
        </w:r>
      </w:ins>
      <w:del w:id="939" w:author="Srishti" w:date="2025-11-02T16:48:00Z" w16du:dateUtc="2025-11-02T11:18:00Z">
        <w:r w:rsidR="00CF2DA9" w:rsidRPr="00CF2DA9" w:rsidDel="004D60F9">
          <w:delText xml:space="preserve"> </w:delText>
        </w:r>
      </w:del>
      <w:customXmlDelRangeStart w:id="940" w:author="Srishti" w:date="2025-11-02T16:48:00Z"/>
      <w:sdt>
        <w:sdtPr>
          <w:id w:val="-1076127611"/>
          <w:citation/>
        </w:sdtPr>
        <w:sdtContent>
          <w:customXmlDelRangeEnd w:id="940"/>
          <w:del w:id="941" w:author="Srishti" w:date="2025-11-02T16:48:00Z" w16du:dateUtc="2025-11-02T11:18:00Z">
            <w:r w:rsidR="00DE141D" w:rsidDel="004D60F9">
              <w:fldChar w:fldCharType="begin"/>
            </w:r>
            <w:r w:rsidR="00DE141D" w:rsidDel="004D60F9">
              <w:delInstrText xml:space="preserve"> CITATION Nic21 \l 1033 </w:delInstrText>
            </w:r>
            <w:r w:rsidR="00DE141D" w:rsidDel="004D60F9">
              <w:fldChar w:fldCharType="separate"/>
            </w:r>
            <w:r w:rsidR="00AE30CD" w:rsidRPr="00AE30CD" w:rsidDel="004D60F9">
              <w:rPr>
                <w:noProof/>
              </w:rPr>
              <w:delText>[10]</w:delText>
            </w:r>
            <w:r w:rsidR="00DE141D" w:rsidDel="004D60F9">
              <w:fldChar w:fldCharType="end"/>
            </w:r>
          </w:del>
          <w:customXmlDelRangeStart w:id="942" w:author="Srishti" w:date="2025-11-02T16:48:00Z"/>
        </w:sdtContent>
      </w:sdt>
      <w:customXmlDelRangeEnd w:id="942"/>
      <w:r w:rsidR="00CF2DA9" w:rsidRPr="00CF2DA9">
        <w:t>.</w:t>
      </w:r>
    </w:p>
    <w:p w14:paraId="24B026A9" w14:textId="77777777" w:rsidR="004D60F9" w:rsidRPr="00CF2DA9" w:rsidRDefault="004D60F9" w:rsidP="004D60F9">
      <w:pPr>
        <w:pStyle w:val="NormalBPBHEB"/>
        <w:pPrChange w:id="943" w:author="Srishti" w:date="2025-11-02T16:48:00Z" w16du:dateUtc="2025-11-02T11:18:00Z">
          <w:pPr>
            <w:pStyle w:val="P-Regular"/>
            <w:jc w:val="both"/>
          </w:pPr>
        </w:pPrChange>
      </w:pPr>
    </w:p>
    <w:p w14:paraId="0DE818E0" w14:textId="613ED44B" w:rsidR="00CF2DA9" w:rsidRPr="00CF2DA9" w:rsidRDefault="00CF2DA9" w:rsidP="004D60F9">
      <w:pPr>
        <w:pStyle w:val="Heading2BPBHEB"/>
        <w:pPrChange w:id="944" w:author="Srishti" w:date="2025-11-02T16:48:00Z" w16du:dateUtc="2025-11-02T11:18:00Z">
          <w:pPr>
            <w:pStyle w:val="H2-Heading"/>
          </w:pPr>
        </w:pPrChange>
      </w:pPr>
      <w:commentRangeStart w:id="945"/>
      <w:r>
        <w:t>Continuing our e</w:t>
      </w:r>
      <w:r w:rsidRPr="00CF2DA9">
        <w:t>xplor</w:t>
      </w:r>
      <w:r>
        <w:t>atio</w:t>
      </w:r>
      <w:r w:rsidRPr="00CF2DA9">
        <w:t>n</w:t>
      </w:r>
      <w:commentRangeEnd w:id="945"/>
      <w:r w:rsidR="004D60F9">
        <w:rPr>
          <w:rStyle w:val="CommentReference"/>
          <w:rFonts w:ascii="Arial" w:eastAsia="Arial" w:hAnsi="Arial" w:cs="Arial"/>
          <w:b w:val="0"/>
        </w:rPr>
        <w:commentReference w:id="945"/>
      </w:r>
    </w:p>
    <w:p w14:paraId="1C0F0D6A" w14:textId="5D1B2871" w:rsidR="00CF2DA9" w:rsidRPr="00CF2DA9" w:rsidRDefault="004B24DA" w:rsidP="004D60F9">
      <w:pPr>
        <w:pStyle w:val="NormalBPBHEB"/>
        <w:pPrChange w:id="946" w:author="Srishti" w:date="2025-11-02T16:48:00Z" w16du:dateUtc="2025-11-02T11:18:00Z">
          <w:pPr>
            <w:pStyle w:val="P-Regular"/>
            <w:jc w:val="both"/>
          </w:pPr>
        </w:pPrChange>
      </w:pPr>
      <w:r>
        <w:t>Schedulers during inference are not limited to noise management and sample updates. They also play a vital role in resource optimization and adaptive inference strategies. For instance, progressive sampling methods, which adjust the number of inference steps based on complexity, can significantly decrease computational costs while preserving output quality. Additionally, advanced techniques like stochastic scheduling introduce controlled randomness into the inference process, fostering diversity in model predictions for creative tasks such as text or image generation.</w:t>
      </w:r>
    </w:p>
    <w:p w14:paraId="30D5093D" w14:textId="4019BFA4" w:rsidR="00833A99" w:rsidRDefault="00CF2DA9" w:rsidP="004D60F9">
      <w:pPr>
        <w:pStyle w:val="NormalBPBHEB"/>
        <w:rPr>
          <w:ins w:id="947" w:author="Srishti" w:date="2025-11-02T16:49:00Z" w16du:dateUtc="2025-11-02T11:19:00Z"/>
        </w:rPr>
      </w:pPr>
      <w:r w:rsidRPr="00CF2DA9">
        <w:t xml:space="preserve">By understanding and </w:t>
      </w:r>
      <w:r w:rsidR="00D003BE" w:rsidRPr="00CF2DA9">
        <w:t>using</w:t>
      </w:r>
      <w:r w:rsidRPr="00CF2DA9">
        <w:t xml:space="preserve"> these advanced scheduling techniques, practitioners can tailor inference workflows to meet specific requirements, ensuring that models deliver robust, efficient, and high-quality predictions across a wide range of NLP and machine learning tasks.</w:t>
      </w:r>
    </w:p>
    <w:p w14:paraId="5637E056" w14:textId="77777777" w:rsidR="004D60F9" w:rsidRPr="00833A99" w:rsidRDefault="004D60F9" w:rsidP="004D60F9">
      <w:pPr>
        <w:pStyle w:val="NormalBPBHEB"/>
        <w:pPrChange w:id="948" w:author="Srishti" w:date="2025-11-02T16:49:00Z" w16du:dateUtc="2025-11-02T11:19:00Z">
          <w:pPr>
            <w:pStyle w:val="P-Regular"/>
            <w:jc w:val="both"/>
          </w:pPr>
        </w:pPrChange>
      </w:pPr>
    </w:p>
    <w:p w14:paraId="77D0295F" w14:textId="26154A82" w:rsidR="00833A99" w:rsidRPr="008E0AC1" w:rsidRDefault="00833A99" w:rsidP="004D60F9">
      <w:pPr>
        <w:pStyle w:val="Heading1BPBHEB"/>
        <w:pPrChange w:id="949" w:author="Srishti" w:date="2025-11-02T16:49:00Z" w16du:dateUtc="2025-11-02T11:19:00Z">
          <w:pPr>
            <w:pStyle w:val="H1-Section"/>
          </w:pPr>
        </w:pPrChange>
      </w:pPr>
      <w:r w:rsidRPr="008E0AC1">
        <w:t xml:space="preserve">Case </w:t>
      </w:r>
      <w:ins w:id="950" w:author="Srishti" w:date="2025-11-02T16:49:00Z" w16du:dateUtc="2025-11-02T11:19:00Z">
        <w:r w:rsidR="004D60F9">
          <w:t>s</w:t>
        </w:r>
      </w:ins>
      <w:del w:id="951" w:author="Srishti" w:date="2025-11-02T16:49:00Z" w16du:dateUtc="2025-11-02T11:19:00Z">
        <w:r w:rsidRPr="008E0AC1" w:rsidDel="004D60F9">
          <w:delText>S</w:delText>
        </w:r>
      </w:del>
      <w:r w:rsidRPr="008E0AC1">
        <w:t xml:space="preserve">tudies: Practical </w:t>
      </w:r>
      <w:ins w:id="952" w:author="Srishti" w:date="2025-11-02T16:49:00Z" w16du:dateUtc="2025-11-02T11:19:00Z">
        <w:r w:rsidR="004D60F9">
          <w:t>a</w:t>
        </w:r>
      </w:ins>
      <w:del w:id="953" w:author="Srishti" w:date="2025-11-02T16:49:00Z" w16du:dateUtc="2025-11-02T11:19:00Z">
        <w:r w:rsidRPr="008E0AC1" w:rsidDel="004D60F9">
          <w:delText>A</w:delText>
        </w:r>
      </w:del>
      <w:r w:rsidRPr="008E0AC1">
        <w:t xml:space="preserve">pplications </w:t>
      </w:r>
      <w:r w:rsidR="00BD359A" w:rsidRPr="008E0AC1">
        <w:t>for</w:t>
      </w:r>
      <w:r w:rsidRPr="008E0AC1">
        <w:t xml:space="preserve"> </w:t>
      </w:r>
      <w:ins w:id="954" w:author="Srishti" w:date="2025-11-02T16:49:00Z" w16du:dateUtc="2025-11-02T11:19:00Z">
        <w:r w:rsidR="004D60F9">
          <w:t>s</w:t>
        </w:r>
      </w:ins>
      <w:del w:id="955" w:author="Srishti" w:date="2025-11-02T16:49:00Z" w16du:dateUtc="2025-11-02T11:19:00Z">
        <w:r w:rsidRPr="008E0AC1" w:rsidDel="004D60F9">
          <w:delText>S</w:delText>
        </w:r>
      </w:del>
      <w:r w:rsidRPr="008E0AC1">
        <w:t>chedulers</w:t>
      </w:r>
    </w:p>
    <w:p w14:paraId="07498D3B" w14:textId="72808C8B" w:rsidR="008E0AC1" w:rsidRDefault="00CF2DA9" w:rsidP="004D60F9">
      <w:pPr>
        <w:pStyle w:val="NormalBPBHEB"/>
        <w:rPr>
          <w:ins w:id="956" w:author="Srishti" w:date="2025-11-02T16:51:00Z" w16du:dateUtc="2025-11-02T11:21:00Z"/>
        </w:rPr>
      </w:pPr>
      <w:r w:rsidRPr="00CF2DA9">
        <w:t xml:space="preserve">Schedulers play a transformative role in solving real-world </w:t>
      </w:r>
      <w:del w:id="957" w:author="Srishti" w:date="2025-11-02T16:51:00Z" w16du:dateUtc="2025-11-02T11:21:00Z">
        <w:r w:rsidRPr="00CF2DA9" w:rsidDel="004D60F9">
          <w:delText>machine learning</w:delText>
        </w:r>
      </w:del>
      <w:ins w:id="958" w:author="Srishti" w:date="2025-11-02T16:51:00Z" w16du:dateUtc="2025-11-02T11:21:00Z">
        <w:r w:rsidR="004D60F9">
          <w:t>ML</w:t>
        </w:r>
      </w:ins>
      <w:r w:rsidRPr="00CF2DA9">
        <w:t xml:space="preserve"> challenges, bridging theoretical advancements with practical outcomes. By dynamically managing parameters such as learning rates and noise levels, schedulers can improve convergence, reduce overfitting, and enhance the quality of model outputs. This section presents detailed case studies and exercises to </w:t>
      </w:r>
      <w:r w:rsidR="00D003BE" w:rsidRPr="00CF2DA9">
        <w:t>show</w:t>
      </w:r>
      <w:r w:rsidRPr="00CF2DA9">
        <w:t xml:space="preserve"> the versatility of schedulers in addressing specific NLP problems and their potential for customization and innovation.</w:t>
      </w:r>
    </w:p>
    <w:p w14:paraId="5ABDC125" w14:textId="77777777" w:rsidR="004D60F9" w:rsidRDefault="004D60F9" w:rsidP="004D60F9">
      <w:pPr>
        <w:pStyle w:val="NormalBPBHEB"/>
        <w:pPrChange w:id="959" w:author="Srishti" w:date="2025-11-02T16:51:00Z" w16du:dateUtc="2025-11-02T11:21:00Z">
          <w:pPr>
            <w:jc w:val="both"/>
          </w:pPr>
        </w:pPrChange>
      </w:pPr>
    </w:p>
    <w:p w14:paraId="07D014E8" w14:textId="4B18C350" w:rsidR="00833A99" w:rsidRPr="00833A99" w:rsidRDefault="00833A99" w:rsidP="004D60F9">
      <w:pPr>
        <w:pStyle w:val="Heading2BPBHEB"/>
        <w:pPrChange w:id="960" w:author="Srishti" w:date="2025-11-02T16:51:00Z" w16du:dateUtc="2025-11-02T11:21:00Z">
          <w:pPr>
            <w:pStyle w:val="H2-Heading"/>
          </w:pPr>
        </w:pPrChange>
      </w:pPr>
      <w:r w:rsidRPr="00833A99">
        <w:t xml:space="preserve">Case </w:t>
      </w:r>
      <w:ins w:id="961" w:author="Srishti" w:date="2025-11-02T16:51:00Z" w16du:dateUtc="2025-11-02T11:21:00Z">
        <w:r w:rsidR="004D60F9">
          <w:t>s</w:t>
        </w:r>
      </w:ins>
      <w:del w:id="962" w:author="Srishti" w:date="2025-11-02T16:51:00Z" w16du:dateUtc="2025-11-02T11:21:00Z">
        <w:r w:rsidRPr="00833A99" w:rsidDel="004D60F9">
          <w:delText>S</w:delText>
        </w:r>
      </w:del>
      <w:r w:rsidRPr="00833A99">
        <w:t xml:space="preserve">tudy 1: Text </w:t>
      </w:r>
      <w:ins w:id="963" w:author="Srishti" w:date="2025-11-02T16:51:00Z" w16du:dateUtc="2025-11-02T11:21:00Z">
        <w:r w:rsidR="004D60F9">
          <w:t>s</w:t>
        </w:r>
      </w:ins>
      <w:del w:id="964" w:author="Srishti" w:date="2025-11-02T16:51:00Z" w16du:dateUtc="2025-11-02T11:21:00Z">
        <w:r w:rsidRPr="00833A99" w:rsidDel="004D60F9">
          <w:delText>S</w:delText>
        </w:r>
      </w:del>
      <w:r w:rsidRPr="00833A99">
        <w:t>ummarization</w:t>
      </w:r>
    </w:p>
    <w:p w14:paraId="54BEB144" w14:textId="25749A04" w:rsidR="00833A99" w:rsidRPr="00833A99" w:rsidRDefault="00833A99" w:rsidP="004D60F9">
      <w:pPr>
        <w:pStyle w:val="NormalBPBHEB"/>
        <w:pPrChange w:id="965" w:author="Srishti" w:date="2025-11-02T16:51:00Z" w16du:dateUtc="2025-11-02T11:21:00Z">
          <w:pPr>
            <w:pStyle w:val="P-Regular"/>
            <w:jc w:val="both"/>
          </w:pPr>
        </w:pPrChange>
      </w:pPr>
      <w:r w:rsidRPr="00833A99">
        <w:rPr>
          <w:b/>
          <w:bCs/>
        </w:rPr>
        <w:t>Problem</w:t>
      </w:r>
      <w:r w:rsidRPr="004D60F9">
        <w:rPr>
          <w:rPrChange w:id="966" w:author="Srishti" w:date="2025-11-02T16:51:00Z" w16du:dateUtc="2025-11-02T11:21:00Z">
            <w:rPr>
              <w:b/>
              <w:bCs/>
              <w:lang w:val="en-US"/>
            </w:rPr>
          </w:rPrChange>
        </w:rPr>
        <w:t>:</w:t>
      </w:r>
      <w:r w:rsidR="004B24DA" w:rsidRPr="004D60F9">
        <w:t xml:space="preserve"> </w:t>
      </w:r>
      <w:r w:rsidR="00D71188">
        <w:t xml:space="preserve">Training a text summarization model on large datasets presents challenges, particularly with convergence. Even with extensive computational resources, the model struggled to balance underfitting and overfitting, resulting in subpar </w:t>
      </w:r>
      <w:commentRangeStart w:id="967"/>
      <w:r w:rsidR="00D71188">
        <w:t xml:space="preserve">BLEU </w:t>
      </w:r>
      <w:commentRangeEnd w:id="967"/>
      <w:r w:rsidR="004D60F9">
        <w:rPr>
          <w:rStyle w:val="CommentReference"/>
          <w:rFonts w:ascii="Arial" w:eastAsia="Arial" w:hAnsi="Arial" w:cs="Arial"/>
        </w:rPr>
        <w:commentReference w:id="967"/>
      </w:r>
      <w:r w:rsidR="00D71188">
        <w:t>scores.</w:t>
      </w:r>
    </w:p>
    <w:p w14:paraId="32A36541" w14:textId="7CB1CF7B" w:rsidR="00833A99" w:rsidRDefault="00833A99" w:rsidP="004D60F9">
      <w:pPr>
        <w:pStyle w:val="NormalBPBHEB"/>
        <w:rPr>
          <w:ins w:id="968" w:author="Srishti" w:date="2025-11-02T16:54:00Z" w16du:dateUtc="2025-11-02T11:24:00Z"/>
        </w:rPr>
      </w:pPr>
      <w:r w:rsidRPr="00833A99">
        <w:rPr>
          <w:b/>
          <w:bCs/>
        </w:rPr>
        <w:t>Solution</w:t>
      </w:r>
      <w:r w:rsidRPr="004D60F9">
        <w:rPr>
          <w:rPrChange w:id="969" w:author="Srishti" w:date="2025-11-02T16:53:00Z" w16du:dateUtc="2025-11-02T11:23:00Z">
            <w:rPr>
              <w:b/>
              <w:bCs/>
            </w:rPr>
          </w:rPrChange>
        </w:rPr>
        <w:t>:</w:t>
      </w:r>
      <w:r w:rsidRPr="004D60F9">
        <w:t xml:space="preserve"> </w:t>
      </w:r>
      <w:r w:rsidR="004B24DA">
        <w:t xml:space="preserve">Implementing a </w:t>
      </w:r>
      <w:del w:id="970" w:author="Srishti" w:date="2025-11-02T16:53:00Z" w16du:dateUtc="2025-11-02T11:23:00Z">
        <w:r w:rsidR="004B24DA" w:rsidDel="004D60F9">
          <w:delText>C</w:delText>
        </w:r>
      </w:del>
      <w:ins w:id="971" w:author="Srishti" w:date="2025-11-02T16:53:00Z" w16du:dateUtc="2025-11-02T11:23:00Z">
        <w:r w:rsidR="004D60F9">
          <w:t>c</w:t>
        </w:r>
      </w:ins>
      <w:r w:rsidR="004B24DA">
        <w:t xml:space="preserve">osine </w:t>
      </w:r>
      <w:ins w:id="972" w:author="Srishti" w:date="2025-11-02T16:53:00Z" w16du:dateUtc="2025-11-02T11:23:00Z">
        <w:r w:rsidR="004D60F9">
          <w:t>a</w:t>
        </w:r>
      </w:ins>
      <w:del w:id="973" w:author="Srishti" w:date="2025-11-02T16:53:00Z" w16du:dateUtc="2025-11-02T11:23:00Z">
        <w:r w:rsidR="004B24DA" w:rsidDel="004D60F9">
          <w:delText>A</w:delText>
        </w:r>
      </w:del>
      <w:r w:rsidR="004B24DA">
        <w:t xml:space="preserve">nnealing scheduler improved the model’s convergence rate by 15%, leading to more stable training dynamics. By gradually decreasing the learning rate in a cosine pattern, the scheduler enabled the model to fine-tune its weights more effectively </w:t>
      </w:r>
      <w:r w:rsidR="004B24DA">
        <w:lastRenderedPageBreak/>
        <w:t xml:space="preserve">during later training epochs, which enhanced summary quality while keeping high BLEU </w:t>
      </w:r>
      <w:commentRangeStart w:id="974"/>
      <w:r w:rsidR="004B24DA">
        <w:t>scores</w:t>
      </w:r>
      <w:commentRangeEnd w:id="974"/>
      <w:r w:rsidR="004D60F9">
        <w:rPr>
          <w:rStyle w:val="CommentReference"/>
          <w:rFonts w:ascii="Arial" w:eastAsia="Arial" w:hAnsi="Arial" w:cs="Arial"/>
        </w:rPr>
        <w:commentReference w:id="974"/>
      </w:r>
      <w:r w:rsidR="004B24DA">
        <w:t>.</w:t>
      </w:r>
    </w:p>
    <w:p w14:paraId="3F01A943" w14:textId="77777777" w:rsidR="004D60F9" w:rsidRDefault="004D60F9" w:rsidP="004D60F9">
      <w:pPr>
        <w:pStyle w:val="NormalBPBHEB"/>
        <w:pPrChange w:id="975" w:author="Srishti" w:date="2025-11-02T16:54:00Z" w16du:dateUtc="2025-11-02T11:24:00Z">
          <w:pPr>
            <w:pStyle w:val="P-Regular"/>
            <w:jc w:val="both"/>
          </w:pPr>
        </w:pPrChange>
      </w:pPr>
    </w:p>
    <w:p w14:paraId="59279C9E" w14:textId="02DE6918" w:rsidR="003E24BE" w:rsidRPr="004D60F9" w:rsidRDefault="003E24BE" w:rsidP="003E24BE">
      <w:pPr>
        <w:pStyle w:val="SC-Source"/>
        <w:rPr>
          <w:rFonts w:ascii="Consolas" w:hAnsi="Consolas"/>
          <w:sz w:val="20"/>
          <w:szCs w:val="20"/>
          <w:rPrChange w:id="976" w:author="Srishti" w:date="2025-11-02T16:54:00Z" w16du:dateUtc="2025-11-02T11:24:00Z">
            <w:rPr/>
          </w:rPrChange>
        </w:rPr>
      </w:pPr>
      <w:r w:rsidRPr="004D60F9">
        <w:rPr>
          <w:rFonts w:ascii="Consolas" w:hAnsi="Consolas"/>
          <w:sz w:val="20"/>
          <w:szCs w:val="20"/>
          <w:lang w:val="en-US"/>
          <w:rPrChange w:id="977" w:author="Srishti" w:date="2025-11-02T16:54:00Z" w16du:dateUtc="2025-11-02T11:24:00Z">
            <w:rPr>
              <w:lang w:val="en-US"/>
            </w:rPr>
          </w:rPrChange>
        </w:rPr>
        <w:t>`</w:t>
      </w:r>
      <w:r w:rsidRPr="004D60F9">
        <w:rPr>
          <w:rFonts w:ascii="Consolas" w:hAnsi="Consolas"/>
          <w:sz w:val="20"/>
          <w:szCs w:val="20"/>
          <w:rPrChange w:id="978" w:author="Srishti" w:date="2025-11-02T16:54:00Z" w16du:dateUtc="2025-11-02T11:24:00Z">
            <w:rPr/>
          </w:rPrChange>
        </w:rPr>
        <w:t>python</w:t>
      </w:r>
    </w:p>
    <w:p w14:paraId="5FB03004" w14:textId="6043B3E0" w:rsidR="003E24BE" w:rsidRPr="004D60F9" w:rsidRDefault="003E24BE" w:rsidP="003E24BE">
      <w:pPr>
        <w:pStyle w:val="SC-Source"/>
        <w:rPr>
          <w:rFonts w:ascii="Consolas" w:hAnsi="Consolas"/>
          <w:sz w:val="20"/>
          <w:szCs w:val="20"/>
          <w:rPrChange w:id="979" w:author="Srishti" w:date="2025-11-02T16:54:00Z" w16du:dateUtc="2025-11-02T11:24:00Z">
            <w:rPr/>
          </w:rPrChange>
        </w:rPr>
      </w:pPr>
    </w:p>
    <w:p w14:paraId="052EE266" w14:textId="77777777" w:rsidR="003E24BE" w:rsidRPr="004D60F9" w:rsidRDefault="003E24BE" w:rsidP="003E24BE">
      <w:pPr>
        <w:pStyle w:val="SC-Source"/>
        <w:rPr>
          <w:rFonts w:ascii="Consolas" w:hAnsi="Consolas"/>
          <w:sz w:val="20"/>
          <w:szCs w:val="20"/>
          <w:rPrChange w:id="980" w:author="Srishti" w:date="2025-11-02T16:54:00Z" w16du:dateUtc="2025-11-02T11:24:00Z">
            <w:rPr/>
          </w:rPrChange>
        </w:rPr>
      </w:pPr>
      <w:r w:rsidRPr="004D60F9">
        <w:rPr>
          <w:rFonts w:ascii="Consolas" w:hAnsi="Consolas"/>
          <w:sz w:val="20"/>
          <w:szCs w:val="20"/>
          <w:rPrChange w:id="981" w:author="Srishti" w:date="2025-11-02T16:54:00Z" w16du:dateUtc="2025-11-02T11:24:00Z">
            <w:rPr/>
          </w:rPrChange>
        </w:rPr>
        <w:t>import torch</w:t>
      </w:r>
    </w:p>
    <w:p w14:paraId="72B00778" w14:textId="77777777" w:rsidR="003E24BE" w:rsidRPr="004D60F9" w:rsidRDefault="6CC867A8" w:rsidP="003E24BE">
      <w:pPr>
        <w:pStyle w:val="SC-Source"/>
        <w:rPr>
          <w:rFonts w:ascii="Consolas" w:hAnsi="Consolas"/>
          <w:sz w:val="20"/>
          <w:szCs w:val="20"/>
          <w:rPrChange w:id="982" w:author="Srishti" w:date="2025-11-02T16:54:00Z" w16du:dateUtc="2025-11-02T11:24:00Z">
            <w:rPr/>
          </w:rPrChange>
        </w:rPr>
      </w:pPr>
      <w:r w:rsidRPr="004D60F9">
        <w:rPr>
          <w:rFonts w:ascii="Consolas" w:hAnsi="Consolas"/>
          <w:sz w:val="20"/>
          <w:szCs w:val="20"/>
          <w:lang w:val="en-US"/>
          <w:rPrChange w:id="983" w:author="Srishti" w:date="2025-11-02T16:54:00Z" w16du:dateUtc="2025-11-02T11:24:00Z">
            <w:rPr>
              <w:lang w:val="en-US"/>
            </w:rPr>
          </w:rPrChange>
        </w:rPr>
        <w:t>from torch.optim import Adam</w:t>
      </w:r>
    </w:p>
    <w:p w14:paraId="661B6B12" w14:textId="77777777" w:rsidR="003E24BE" w:rsidRPr="004D60F9" w:rsidRDefault="6CC867A8" w:rsidP="6CC867A8">
      <w:pPr>
        <w:pStyle w:val="SC-Source"/>
        <w:rPr>
          <w:rFonts w:ascii="Consolas" w:hAnsi="Consolas"/>
          <w:sz w:val="20"/>
          <w:szCs w:val="20"/>
          <w:lang w:val="en-US"/>
          <w:rPrChange w:id="984" w:author="Srishti" w:date="2025-11-02T16:54:00Z" w16du:dateUtc="2025-11-02T11:24:00Z">
            <w:rPr>
              <w:lang w:val="en-US"/>
            </w:rPr>
          </w:rPrChange>
        </w:rPr>
      </w:pPr>
      <w:r w:rsidRPr="004D60F9">
        <w:rPr>
          <w:rFonts w:ascii="Consolas" w:hAnsi="Consolas"/>
          <w:sz w:val="20"/>
          <w:szCs w:val="20"/>
          <w:lang w:val="en-US"/>
          <w:rPrChange w:id="985" w:author="Srishti" w:date="2025-11-02T16:54:00Z" w16du:dateUtc="2025-11-02T11:24:00Z">
            <w:rPr>
              <w:lang w:val="en-US"/>
            </w:rPr>
          </w:rPrChange>
        </w:rPr>
        <w:t>from torch.optim.lr_scheduler import CosineAnnealingLR</w:t>
      </w:r>
    </w:p>
    <w:p w14:paraId="44E781B5" w14:textId="77777777" w:rsidR="003E24BE" w:rsidRPr="004D60F9" w:rsidRDefault="003E24BE" w:rsidP="003E24BE">
      <w:pPr>
        <w:pStyle w:val="SC-Source"/>
        <w:rPr>
          <w:rFonts w:ascii="Consolas" w:hAnsi="Consolas"/>
          <w:sz w:val="20"/>
          <w:szCs w:val="20"/>
          <w:rPrChange w:id="986" w:author="Srishti" w:date="2025-11-02T16:54:00Z" w16du:dateUtc="2025-11-02T11:24:00Z">
            <w:rPr/>
          </w:rPrChange>
        </w:rPr>
      </w:pPr>
    </w:p>
    <w:p w14:paraId="0067D360" w14:textId="77777777" w:rsidR="003E24BE" w:rsidRPr="004D60F9" w:rsidRDefault="003E24BE" w:rsidP="003E24BE">
      <w:pPr>
        <w:pStyle w:val="SC-Source"/>
        <w:rPr>
          <w:rFonts w:ascii="Consolas" w:hAnsi="Consolas"/>
          <w:sz w:val="20"/>
          <w:szCs w:val="20"/>
          <w:rPrChange w:id="987" w:author="Srishti" w:date="2025-11-02T16:54:00Z" w16du:dateUtc="2025-11-02T11:24:00Z">
            <w:rPr/>
          </w:rPrChange>
        </w:rPr>
      </w:pPr>
      <w:r w:rsidRPr="004D60F9">
        <w:rPr>
          <w:rFonts w:ascii="Consolas" w:hAnsi="Consolas"/>
          <w:sz w:val="20"/>
          <w:szCs w:val="20"/>
          <w:rPrChange w:id="988" w:author="Srishti" w:date="2025-11-02T16:54:00Z" w16du:dateUtc="2025-11-02T11:24:00Z">
            <w:rPr/>
          </w:rPrChange>
        </w:rPr>
        <w:t># Define model, optimizer, and data loader</w:t>
      </w:r>
    </w:p>
    <w:p w14:paraId="2A24BC74" w14:textId="77777777" w:rsidR="003E24BE" w:rsidRPr="004D60F9" w:rsidRDefault="6CC867A8" w:rsidP="003E24BE">
      <w:pPr>
        <w:pStyle w:val="SC-Source"/>
        <w:rPr>
          <w:rFonts w:ascii="Consolas" w:hAnsi="Consolas"/>
          <w:sz w:val="20"/>
          <w:szCs w:val="20"/>
          <w:rPrChange w:id="989" w:author="Srishti" w:date="2025-11-02T16:54:00Z" w16du:dateUtc="2025-11-02T11:24:00Z">
            <w:rPr/>
          </w:rPrChange>
        </w:rPr>
      </w:pPr>
      <w:r w:rsidRPr="004D60F9">
        <w:rPr>
          <w:rFonts w:ascii="Consolas" w:hAnsi="Consolas"/>
          <w:sz w:val="20"/>
          <w:szCs w:val="20"/>
          <w:lang w:val="en-US"/>
          <w:rPrChange w:id="990" w:author="Srishti" w:date="2025-11-02T16:54:00Z" w16du:dateUtc="2025-11-02T11:24:00Z">
            <w:rPr>
              <w:lang w:val="en-US"/>
            </w:rPr>
          </w:rPrChange>
        </w:rPr>
        <w:t>model = SummarizationModel()</w:t>
      </w:r>
    </w:p>
    <w:p w14:paraId="5E5E78EB" w14:textId="77777777" w:rsidR="003E24BE" w:rsidRPr="004D60F9" w:rsidRDefault="6CC867A8" w:rsidP="003E24BE">
      <w:pPr>
        <w:pStyle w:val="SC-Source"/>
        <w:rPr>
          <w:rFonts w:ascii="Consolas" w:hAnsi="Consolas"/>
          <w:sz w:val="20"/>
          <w:szCs w:val="20"/>
          <w:rPrChange w:id="991" w:author="Srishti" w:date="2025-11-02T16:54:00Z" w16du:dateUtc="2025-11-02T11:24:00Z">
            <w:rPr/>
          </w:rPrChange>
        </w:rPr>
      </w:pPr>
      <w:r w:rsidRPr="004D60F9">
        <w:rPr>
          <w:rFonts w:ascii="Consolas" w:hAnsi="Consolas"/>
          <w:sz w:val="20"/>
          <w:szCs w:val="20"/>
          <w:lang w:val="en-US"/>
          <w:rPrChange w:id="992" w:author="Srishti" w:date="2025-11-02T16:54:00Z" w16du:dateUtc="2025-11-02T11:24:00Z">
            <w:rPr>
              <w:lang w:val="en-US"/>
            </w:rPr>
          </w:rPrChange>
        </w:rPr>
        <w:t>optimizer = Adam(model.parameters(), lr=0.01)</w:t>
      </w:r>
    </w:p>
    <w:p w14:paraId="6951C23C" w14:textId="77777777" w:rsidR="003E24BE" w:rsidRPr="004D60F9" w:rsidRDefault="6CC867A8" w:rsidP="003E24BE">
      <w:pPr>
        <w:pStyle w:val="SC-Source"/>
        <w:rPr>
          <w:rFonts w:ascii="Consolas" w:hAnsi="Consolas"/>
          <w:sz w:val="20"/>
          <w:szCs w:val="20"/>
          <w:rPrChange w:id="993" w:author="Srishti" w:date="2025-11-02T16:54:00Z" w16du:dateUtc="2025-11-02T11:24:00Z">
            <w:rPr/>
          </w:rPrChange>
        </w:rPr>
      </w:pPr>
      <w:r w:rsidRPr="004D60F9">
        <w:rPr>
          <w:rFonts w:ascii="Consolas" w:hAnsi="Consolas"/>
          <w:sz w:val="20"/>
          <w:szCs w:val="20"/>
          <w:lang w:val="en-US"/>
          <w:rPrChange w:id="994" w:author="Srishti" w:date="2025-11-02T16:54:00Z" w16du:dateUtc="2025-11-02T11:24:00Z">
            <w:rPr>
              <w:lang w:val="en-US"/>
            </w:rPr>
          </w:rPrChange>
        </w:rPr>
        <w:t>scheduler = CosineAnnealingLR(optimizer, T_max=50)</w:t>
      </w:r>
    </w:p>
    <w:p w14:paraId="00956319" w14:textId="77777777" w:rsidR="003E24BE" w:rsidRPr="004D60F9" w:rsidRDefault="003E24BE" w:rsidP="003E24BE">
      <w:pPr>
        <w:pStyle w:val="SC-Source"/>
        <w:rPr>
          <w:rFonts w:ascii="Consolas" w:hAnsi="Consolas"/>
          <w:sz w:val="20"/>
          <w:szCs w:val="20"/>
          <w:rPrChange w:id="995" w:author="Srishti" w:date="2025-11-02T16:54:00Z" w16du:dateUtc="2025-11-02T11:24:00Z">
            <w:rPr/>
          </w:rPrChange>
        </w:rPr>
      </w:pPr>
    </w:p>
    <w:p w14:paraId="7E076DC0" w14:textId="77777777" w:rsidR="003E24BE" w:rsidRPr="004D60F9" w:rsidRDefault="003E24BE" w:rsidP="003E24BE">
      <w:pPr>
        <w:pStyle w:val="SC-Source"/>
        <w:rPr>
          <w:rFonts w:ascii="Consolas" w:hAnsi="Consolas"/>
          <w:sz w:val="20"/>
          <w:szCs w:val="20"/>
          <w:rPrChange w:id="996" w:author="Srishti" w:date="2025-11-02T16:54:00Z" w16du:dateUtc="2025-11-02T11:24:00Z">
            <w:rPr/>
          </w:rPrChange>
        </w:rPr>
      </w:pPr>
      <w:r w:rsidRPr="004D60F9">
        <w:rPr>
          <w:rFonts w:ascii="Consolas" w:hAnsi="Consolas"/>
          <w:sz w:val="20"/>
          <w:szCs w:val="20"/>
          <w:rPrChange w:id="997" w:author="Srishti" w:date="2025-11-02T16:54:00Z" w16du:dateUtc="2025-11-02T11:24:00Z">
            <w:rPr/>
          </w:rPrChange>
        </w:rPr>
        <w:t># Training loop with scheduler</w:t>
      </w:r>
    </w:p>
    <w:p w14:paraId="7E0A5D60" w14:textId="77777777" w:rsidR="003E24BE" w:rsidRPr="004D60F9" w:rsidRDefault="6CC867A8" w:rsidP="003E24BE">
      <w:pPr>
        <w:pStyle w:val="SC-Source"/>
        <w:rPr>
          <w:rFonts w:ascii="Consolas" w:hAnsi="Consolas"/>
          <w:sz w:val="20"/>
          <w:szCs w:val="20"/>
          <w:rPrChange w:id="998" w:author="Srishti" w:date="2025-11-02T16:54:00Z" w16du:dateUtc="2025-11-02T11:24:00Z">
            <w:rPr/>
          </w:rPrChange>
        </w:rPr>
      </w:pPr>
      <w:r w:rsidRPr="004D60F9">
        <w:rPr>
          <w:rFonts w:ascii="Consolas" w:hAnsi="Consolas"/>
          <w:sz w:val="20"/>
          <w:szCs w:val="20"/>
          <w:lang w:val="en-US"/>
          <w:rPrChange w:id="999" w:author="Srishti" w:date="2025-11-02T16:54:00Z" w16du:dateUtc="2025-11-02T11:24:00Z">
            <w:rPr>
              <w:lang w:val="en-US"/>
            </w:rPr>
          </w:rPrChange>
        </w:rPr>
        <w:t>for epoch in range(100):</w:t>
      </w:r>
    </w:p>
    <w:p w14:paraId="6EAD3691" w14:textId="77777777" w:rsidR="003E24BE" w:rsidRPr="004D60F9" w:rsidRDefault="6CC867A8" w:rsidP="003E24BE">
      <w:pPr>
        <w:pStyle w:val="SC-Source"/>
        <w:rPr>
          <w:rFonts w:ascii="Consolas" w:hAnsi="Consolas"/>
          <w:sz w:val="20"/>
          <w:szCs w:val="20"/>
          <w:rPrChange w:id="1000" w:author="Srishti" w:date="2025-11-02T16:54:00Z" w16du:dateUtc="2025-11-02T11:24:00Z">
            <w:rPr/>
          </w:rPrChange>
        </w:rPr>
      </w:pPr>
      <w:r w:rsidRPr="004D60F9">
        <w:rPr>
          <w:rFonts w:ascii="Consolas" w:hAnsi="Consolas"/>
          <w:sz w:val="20"/>
          <w:szCs w:val="20"/>
          <w:lang w:val="en-US"/>
          <w:rPrChange w:id="1001" w:author="Srishti" w:date="2025-11-02T16:54:00Z" w16du:dateUtc="2025-11-02T11:24:00Z">
            <w:rPr>
              <w:lang w:val="en-US"/>
            </w:rPr>
          </w:rPrChange>
        </w:rPr>
        <w:t xml:space="preserve">    for batch in data_loader:</w:t>
      </w:r>
    </w:p>
    <w:p w14:paraId="06133AE9" w14:textId="77777777" w:rsidR="003E24BE" w:rsidRPr="004D60F9" w:rsidRDefault="6CC867A8" w:rsidP="003E24BE">
      <w:pPr>
        <w:pStyle w:val="SC-Source"/>
        <w:rPr>
          <w:rFonts w:ascii="Consolas" w:hAnsi="Consolas"/>
          <w:sz w:val="20"/>
          <w:szCs w:val="20"/>
          <w:rPrChange w:id="1002" w:author="Srishti" w:date="2025-11-02T16:54:00Z" w16du:dateUtc="2025-11-02T11:24:00Z">
            <w:rPr/>
          </w:rPrChange>
        </w:rPr>
      </w:pPr>
      <w:r w:rsidRPr="004D60F9">
        <w:rPr>
          <w:rFonts w:ascii="Consolas" w:hAnsi="Consolas"/>
          <w:sz w:val="20"/>
          <w:szCs w:val="20"/>
          <w:lang w:val="en-US"/>
          <w:rPrChange w:id="1003" w:author="Srishti" w:date="2025-11-02T16:54:00Z" w16du:dateUtc="2025-11-02T11:24:00Z">
            <w:rPr>
              <w:lang w:val="en-US"/>
            </w:rPr>
          </w:rPrChange>
        </w:rPr>
        <w:t xml:space="preserve">        optimizer.zero_grad()</w:t>
      </w:r>
    </w:p>
    <w:p w14:paraId="2AC7B538" w14:textId="77777777" w:rsidR="003E24BE" w:rsidRPr="004D60F9" w:rsidRDefault="003E24BE" w:rsidP="003E24BE">
      <w:pPr>
        <w:pStyle w:val="SC-Source"/>
        <w:rPr>
          <w:rFonts w:ascii="Consolas" w:hAnsi="Consolas"/>
          <w:sz w:val="20"/>
          <w:szCs w:val="20"/>
          <w:rPrChange w:id="1004" w:author="Srishti" w:date="2025-11-02T16:54:00Z" w16du:dateUtc="2025-11-02T11:24:00Z">
            <w:rPr/>
          </w:rPrChange>
        </w:rPr>
      </w:pPr>
      <w:r w:rsidRPr="004D60F9">
        <w:rPr>
          <w:rFonts w:ascii="Consolas" w:hAnsi="Consolas"/>
          <w:sz w:val="20"/>
          <w:szCs w:val="20"/>
          <w:rPrChange w:id="1005" w:author="Srishti" w:date="2025-11-02T16:54:00Z" w16du:dateUtc="2025-11-02T11:24:00Z">
            <w:rPr/>
          </w:rPrChange>
        </w:rPr>
        <w:t xml:space="preserve">        loss = model(batch)</w:t>
      </w:r>
    </w:p>
    <w:p w14:paraId="4A7FDE24" w14:textId="77777777" w:rsidR="003E24BE" w:rsidRPr="004D60F9" w:rsidRDefault="6CC867A8" w:rsidP="003E24BE">
      <w:pPr>
        <w:pStyle w:val="SC-Source"/>
        <w:rPr>
          <w:rFonts w:ascii="Consolas" w:hAnsi="Consolas"/>
          <w:sz w:val="20"/>
          <w:szCs w:val="20"/>
          <w:rPrChange w:id="1006" w:author="Srishti" w:date="2025-11-02T16:54:00Z" w16du:dateUtc="2025-11-02T11:24:00Z">
            <w:rPr/>
          </w:rPrChange>
        </w:rPr>
      </w:pPr>
      <w:r w:rsidRPr="004D60F9">
        <w:rPr>
          <w:rFonts w:ascii="Consolas" w:hAnsi="Consolas"/>
          <w:sz w:val="20"/>
          <w:szCs w:val="20"/>
          <w:lang w:val="en-US"/>
          <w:rPrChange w:id="1007" w:author="Srishti" w:date="2025-11-02T16:54:00Z" w16du:dateUtc="2025-11-02T11:24:00Z">
            <w:rPr>
              <w:lang w:val="en-US"/>
            </w:rPr>
          </w:rPrChange>
        </w:rPr>
        <w:t xml:space="preserve">        loss.backward()</w:t>
      </w:r>
    </w:p>
    <w:p w14:paraId="2679D8C8" w14:textId="77777777" w:rsidR="003E24BE" w:rsidRPr="004D60F9" w:rsidRDefault="6CC867A8" w:rsidP="003E24BE">
      <w:pPr>
        <w:pStyle w:val="SC-Source"/>
        <w:rPr>
          <w:rFonts w:ascii="Consolas" w:hAnsi="Consolas"/>
          <w:sz w:val="20"/>
          <w:szCs w:val="20"/>
          <w:rPrChange w:id="1008" w:author="Srishti" w:date="2025-11-02T16:54:00Z" w16du:dateUtc="2025-11-02T11:24:00Z">
            <w:rPr/>
          </w:rPrChange>
        </w:rPr>
      </w:pPr>
      <w:r w:rsidRPr="004D60F9">
        <w:rPr>
          <w:rFonts w:ascii="Consolas" w:hAnsi="Consolas"/>
          <w:sz w:val="20"/>
          <w:szCs w:val="20"/>
          <w:lang w:val="en-US"/>
          <w:rPrChange w:id="1009" w:author="Srishti" w:date="2025-11-02T16:54:00Z" w16du:dateUtc="2025-11-02T11:24:00Z">
            <w:rPr>
              <w:lang w:val="en-US"/>
            </w:rPr>
          </w:rPrChange>
        </w:rPr>
        <w:t xml:space="preserve">        optimizer.step()</w:t>
      </w:r>
    </w:p>
    <w:p w14:paraId="2B7E31FF" w14:textId="77777777" w:rsidR="003E24BE" w:rsidRPr="004D60F9" w:rsidRDefault="6CC867A8" w:rsidP="003E24BE">
      <w:pPr>
        <w:pStyle w:val="SC-Source"/>
        <w:rPr>
          <w:rFonts w:ascii="Consolas" w:hAnsi="Consolas"/>
          <w:sz w:val="20"/>
          <w:szCs w:val="20"/>
          <w:rPrChange w:id="1010" w:author="Srishti" w:date="2025-11-02T16:54:00Z" w16du:dateUtc="2025-11-02T11:24:00Z">
            <w:rPr/>
          </w:rPrChange>
        </w:rPr>
      </w:pPr>
      <w:r w:rsidRPr="004D60F9">
        <w:rPr>
          <w:rFonts w:ascii="Consolas" w:hAnsi="Consolas"/>
          <w:sz w:val="20"/>
          <w:szCs w:val="20"/>
          <w:lang w:val="en-US"/>
          <w:rPrChange w:id="1011" w:author="Srishti" w:date="2025-11-02T16:54:00Z" w16du:dateUtc="2025-11-02T11:24:00Z">
            <w:rPr>
              <w:lang w:val="en-US"/>
            </w:rPr>
          </w:rPrChange>
        </w:rPr>
        <w:t xml:space="preserve">    scheduler.step()</w:t>
      </w:r>
    </w:p>
    <w:p w14:paraId="2350C61A" w14:textId="77777777" w:rsidR="003E24BE" w:rsidRPr="004D60F9" w:rsidRDefault="003E24BE" w:rsidP="003E24BE">
      <w:pPr>
        <w:pStyle w:val="SC-Source"/>
        <w:rPr>
          <w:rFonts w:ascii="Consolas" w:hAnsi="Consolas"/>
          <w:sz w:val="20"/>
          <w:szCs w:val="20"/>
          <w:rPrChange w:id="1012" w:author="Srishti" w:date="2025-11-02T16:54:00Z" w16du:dateUtc="2025-11-02T11:24:00Z">
            <w:rPr/>
          </w:rPrChange>
        </w:rPr>
      </w:pPr>
    </w:p>
    <w:p w14:paraId="6CCC8B57" w14:textId="77777777" w:rsidR="003E24BE" w:rsidRPr="004D60F9" w:rsidRDefault="003E24BE" w:rsidP="003E24BE">
      <w:pPr>
        <w:pStyle w:val="SC-Source"/>
        <w:rPr>
          <w:rFonts w:ascii="Consolas" w:hAnsi="Consolas"/>
          <w:sz w:val="20"/>
          <w:szCs w:val="20"/>
          <w:rPrChange w:id="1013" w:author="Srishti" w:date="2025-11-02T16:54:00Z" w16du:dateUtc="2025-11-02T11:24:00Z">
            <w:rPr/>
          </w:rPrChange>
        </w:rPr>
      </w:pPr>
      <w:r w:rsidRPr="004D60F9">
        <w:rPr>
          <w:rFonts w:ascii="Consolas" w:hAnsi="Consolas"/>
          <w:sz w:val="20"/>
          <w:szCs w:val="20"/>
          <w:rPrChange w:id="1014" w:author="Srishti" w:date="2025-11-02T16:54:00Z" w16du:dateUtc="2025-11-02T11:24:00Z">
            <w:rPr/>
          </w:rPrChange>
        </w:rPr>
        <w:t># Evaluate model performance</w:t>
      </w:r>
    </w:p>
    <w:p w14:paraId="7E0A75C6" w14:textId="77777777" w:rsidR="003E24BE" w:rsidRPr="004D60F9" w:rsidRDefault="6CC867A8" w:rsidP="003E24BE">
      <w:pPr>
        <w:pStyle w:val="SC-Source"/>
        <w:rPr>
          <w:rFonts w:ascii="Consolas" w:hAnsi="Consolas"/>
          <w:sz w:val="20"/>
          <w:szCs w:val="20"/>
          <w:rPrChange w:id="1015" w:author="Srishti" w:date="2025-11-02T16:54:00Z" w16du:dateUtc="2025-11-02T11:24:00Z">
            <w:rPr/>
          </w:rPrChange>
        </w:rPr>
      </w:pPr>
      <w:r w:rsidRPr="004D60F9">
        <w:rPr>
          <w:rFonts w:ascii="Consolas" w:hAnsi="Consolas"/>
          <w:sz w:val="20"/>
          <w:szCs w:val="20"/>
          <w:lang w:val="en-US"/>
          <w:rPrChange w:id="1016" w:author="Srishti" w:date="2025-11-02T16:54:00Z" w16du:dateUtc="2025-11-02T11:24:00Z">
            <w:rPr>
              <w:lang w:val="en-US"/>
            </w:rPr>
          </w:rPrChange>
        </w:rPr>
        <w:t>bleu_score = evaluate_model(model, test_data)</w:t>
      </w:r>
    </w:p>
    <w:p w14:paraId="72551FCB" w14:textId="77777777" w:rsidR="003E24BE" w:rsidRPr="004D60F9" w:rsidRDefault="6CC867A8" w:rsidP="003E24BE">
      <w:pPr>
        <w:pStyle w:val="SC-Source"/>
        <w:rPr>
          <w:rFonts w:ascii="Consolas" w:hAnsi="Consolas"/>
          <w:sz w:val="20"/>
          <w:szCs w:val="20"/>
          <w:rPrChange w:id="1017" w:author="Srishti" w:date="2025-11-02T16:54:00Z" w16du:dateUtc="2025-11-02T11:24:00Z">
            <w:rPr/>
          </w:rPrChange>
        </w:rPr>
      </w:pPr>
      <w:r w:rsidRPr="004D60F9">
        <w:rPr>
          <w:rFonts w:ascii="Consolas" w:hAnsi="Consolas"/>
          <w:sz w:val="20"/>
          <w:szCs w:val="20"/>
          <w:lang w:val="en-US"/>
          <w:rPrChange w:id="1018" w:author="Srishti" w:date="2025-11-02T16:54:00Z" w16du:dateUtc="2025-11-02T11:24:00Z">
            <w:rPr>
              <w:lang w:val="en-US"/>
            </w:rPr>
          </w:rPrChange>
        </w:rPr>
        <w:t>print(f"BLEU Score: {bleu_score:.2f}")</w:t>
      </w:r>
    </w:p>
    <w:p w14:paraId="2841E7C3" w14:textId="0364DA51" w:rsidR="003E24BE" w:rsidRPr="004D60F9" w:rsidRDefault="003E24BE" w:rsidP="003E24BE">
      <w:pPr>
        <w:pStyle w:val="SC-Source"/>
        <w:rPr>
          <w:rFonts w:ascii="Consolas" w:hAnsi="Consolas"/>
          <w:sz w:val="20"/>
          <w:szCs w:val="20"/>
          <w:rPrChange w:id="1019" w:author="Srishti" w:date="2025-11-02T16:54:00Z" w16du:dateUtc="2025-11-02T11:24:00Z">
            <w:rPr/>
          </w:rPrChange>
        </w:rPr>
      </w:pPr>
      <w:r w:rsidRPr="004D60F9">
        <w:rPr>
          <w:rFonts w:ascii="Consolas" w:hAnsi="Consolas"/>
          <w:sz w:val="20"/>
          <w:szCs w:val="20"/>
          <w:rPrChange w:id="1020" w:author="Srishti" w:date="2025-11-02T16:54:00Z" w16du:dateUtc="2025-11-02T11:24:00Z">
            <w:rPr/>
          </w:rPrChange>
        </w:rPr>
        <w:t>`</w:t>
      </w:r>
    </w:p>
    <w:p w14:paraId="46B19A1E" w14:textId="23A9614B" w:rsidR="003E24BE" w:rsidRDefault="003E24BE" w:rsidP="004D60F9">
      <w:pPr>
        <w:pStyle w:val="NormalBPBHEB"/>
        <w:rPr>
          <w:ins w:id="1021" w:author="Srishti" w:date="2025-11-02T16:54:00Z" w16du:dateUtc="2025-11-02T11:24:00Z"/>
        </w:rPr>
      </w:pPr>
      <w:r w:rsidRPr="003E24BE">
        <w:rPr>
          <w:b/>
          <w:bCs/>
        </w:rPr>
        <w:t>Results</w:t>
      </w:r>
      <w:r w:rsidRPr="004D60F9">
        <w:rPr>
          <w:rPrChange w:id="1022" w:author="Srishti" w:date="2025-11-02T16:54:00Z" w16du:dateUtc="2025-11-02T11:24:00Z">
            <w:rPr>
              <w:b/>
              <w:bCs/>
            </w:rPr>
          </w:rPrChange>
        </w:rPr>
        <w:t>:</w:t>
      </w:r>
      <w:r w:rsidRPr="004D60F9">
        <w:t xml:space="preserve"> </w:t>
      </w:r>
      <w:r w:rsidR="00F758E8">
        <w:t>The scheduler enabled smoother weight adjustments, reducing sudden changes in learning rates that could destabilize training. This method achieved a 15% faster convergence while maintaining a BLEU score above 30, demonstrating its effectiveness in handling large datasets</w:t>
      </w:r>
      <w:ins w:id="1023" w:author="Srishti" w:date="2025-11-02T16:54:00Z" w16du:dateUtc="2025-11-02T11:24:00Z">
        <w:r w:rsidR="004D60F9">
          <w:t xml:space="preserve"> [11]</w:t>
        </w:r>
      </w:ins>
      <w:del w:id="1024" w:author="Srishti" w:date="2025-11-02T16:54:00Z" w16du:dateUtc="2025-11-02T11:24:00Z">
        <w:r w:rsidR="00F758E8" w:rsidDel="004D60F9">
          <w:delText>.</w:delText>
        </w:r>
        <w:r w:rsidRPr="003E24BE" w:rsidDel="004D60F9">
          <w:delText xml:space="preserve"> </w:delText>
        </w:r>
      </w:del>
      <w:customXmlDelRangeStart w:id="1025" w:author="Srishti" w:date="2025-11-02T16:54:00Z"/>
      <w:sdt>
        <w:sdtPr>
          <w:id w:val="916065907"/>
          <w:citation/>
        </w:sdtPr>
        <w:sdtContent>
          <w:customXmlDelRangeEnd w:id="1025"/>
          <w:del w:id="1026" w:author="Srishti" w:date="2025-11-02T16:54:00Z" w16du:dateUtc="2025-11-02T11:24:00Z">
            <w:r w:rsidR="00DE141D" w:rsidDel="004D60F9">
              <w:fldChar w:fldCharType="begin"/>
            </w:r>
            <w:r w:rsidR="00DE141D" w:rsidDel="004D60F9">
              <w:delInstrText xml:space="preserve"> CITATION Vaswani2017 \l 1033 </w:delInstrText>
            </w:r>
            <w:r w:rsidR="00DE141D" w:rsidDel="004D60F9">
              <w:fldChar w:fldCharType="separate"/>
            </w:r>
            <w:r w:rsidR="00AE30CD" w:rsidRPr="00AE30CD" w:rsidDel="004D60F9">
              <w:rPr>
                <w:noProof/>
              </w:rPr>
              <w:delText>[11]</w:delText>
            </w:r>
            <w:r w:rsidR="00DE141D" w:rsidDel="004D60F9">
              <w:fldChar w:fldCharType="end"/>
            </w:r>
          </w:del>
          <w:customXmlDelRangeStart w:id="1027" w:author="Srishti" w:date="2025-11-02T16:54:00Z"/>
        </w:sdtContent>
      </w:sdt>
      <w:customXmlDelRangeEnd w:id="1027"/>
      <w:r w:rsidRPr="003E24BE">
        <w:t>.</w:t>
      </w:r>
    </w:p>
    <w:p w14:paraId="3E0BBE47" w14:textId="77777777" w:rsidR="004D60F9" w:rsidRPr="003E24BE" w:rsidRDefault="004D60F9" w:rsidP="004D60F9">
      <w:pPr>
        <w:pStyle w:val="NormalBPBHEB"/>
        <w:pPrChange w:id="1028" w:author="Srishti" w:date="2025-11-02T16:54:00Z" w16du:dateUtc="2025-11-02T11:24:00Z">
          <w:pPr>
            <w:pStyle w:val="P-Regular"/>
            <w:jc w:val="both"/>
          </w:pPr>
        </w:pPrChange>
      </w:pPr>
    </w:p>
    <w:p w14:paraId="41704980" w14:textId="2FA6D114" w:rsidR="00833A99" w:rsidRPr="00833A99" w:rsidRDefault="00833A99" w:rsidP="004D60F9">
      <w:pPr>
        <w:pStyle w:val="Heading2BPBHEB"/>
        <w:pPrChange w:id="1029" w:author="Srishti" w:date="2025-11-02T16:55:00Z" w16du:dateUtc="2025-11-02T11:25:00Z">
          <w:pPr>
            <w:pStyle w:val="H2-Heading"/>
          </w:pPr>
        </w:pPrChange>
      </w:pPr>
      <w:r w:rsidRPr="00833A99">
        <w:t xml:space="preserve">Case </w:t>
      </w:r>
      <w:ins w:id="1030" w:author="Srishti" w:date="2025-11-02T16:55:00Z" w16du:dateUtc="2025-11-02T11:25:00Z">
        <w:r w:rsidR="004D60F9">
          <w:t>s</w:t>
        </w:r>
      </w:ins>
      <w:del w:id="1031" w:author="Srishti" w:date="2025-11-02T16:55:00Z" w16du:dateUtc="2025-11-02T11:25:00Z">
        <w:r w:rsidRPr="00833A99" w:rsidDel="004D60F9">
          <w:delText>S</w:delText>
        </w:r>
      </w:del>
      <w:r w:rsidRPr="00833A99">
        <w:t xml:space="preserve">tudy 2: Sentiment </w:t>
      </w:r>
      <w:ins w:id="1032" w:author="Srishti" w:date="2025-11-02T16:55:00Z" w16du:dateUtc="2025-11-02T11:25:00Z">
        <w:r w:rsidR="004D60F9">
          <w:t>a</w:t>
        </w:r>
      </w:ins>
      <w:del w:id="1033" w:author="Srishti" w:date="2025-11-02T16:55:00Z" w16du:dateUtc="2025-11-02T11:25:00Z">
        <w:r w:rsidRPr="00833A99" w:rsidDel="004D60F9">
          <w:delText>A</w:delText>
        </w:r>
      </w:del>
      <w:r w:rsidRPr="00833A99">
        <w:t>nalysis</w:t>
      </w:r>
    </w:p>
    <w:p w14:paraId="0BC09A01" w14:textId="11367642" w:rsidR="00833A99" w:rsidRPr="00833A99" w:rsidRDefault="00833A99" w:rsidP="004D60F9">
      <w:pPr>
        <w:pStyle w:val="NormalBPBHEB"/>
        <w:pPrChange w:id="1034" w:author="Srishti" w:date="2025-11-02T16:55:00Z" w16du:dateUtc="2025-11-02T11:25:00Z">
          <w:pPr>
            <w:pStyle w:val="P-Regular"/>
            <w:jc w:val="both"/>
          </w:pPr>
        </w:pPrChange>
      </w:pPr>
      <w:r w:rsidRPr="00833A99">
        <w:rPr>
          <w:b/>
          <w:bCs/>
        </w:rPr>
        <w:lastRenderedPageBreak/>
        <w:t>Problem</w:t>
      </w:r>
      <w:r w:rsidRPr="004D60F9">
        <w:rPr>
          <w:rPrChange w:id="1035" w:author="Srishti" w:date="2025-11-02T16:55:00Z" w16du:dateUtc="2025-11-02T11:25:00Z">
            <w:rPr>
              <w:b/>
              <w:bCs/>
              <w:lang w:val="en-US"/>
            </w:rPr>
          </w:rPrChange>
        </w:rPr>
        <w:t>:</w:t>
      </w:r>
      <w:r w:rsidRPr="004D60F9">
        <w:t xml:space="preserve"> </w:t>
      </w:r>
      <w:r w:rsidR="003E24BE" w:rsidRPr="004D60F9">
        <w:t>F</w:t>
      </w:r>
      <w:r w:rsidR="003E24BE" w:rsidRPr="003E24BE">
        <w:t xml:space="preserve">ine-tuning a sentiment analysis model on noisy and imbalanced data led to overfitting and inconsistent predictions. Traditional training approaches </w:t>
      </w:r>
      <w:r w:rsidR="00D003BE" w:rsidRPr="003E24BE">
        <w:t>did not</w:t>
      </w:r>
      <w:r w:rsidR="003E24BE" w:rsidRPr="003E24BE">
        <w:t xml:space="preserve"> generalize well to unseen data due to fluctuating learning rates.</w:t>
      </w:r>
    </w:p>
    <w:p w14:paraId="59F51AE0" w14:textId="200A6AB4" w:rsidR="003E24BE" w:rsidRDefault="00833A99" w:rsidP="004D60F9">
      <w:pPr>
        <w:pStyle w:val="NormalBPBHEB"/>
        <w:rPr>
          <w:ins w:id="1036" w:author="Srishti" w:date="2025-11-02T16:55:00Z" w16du:dateUtc="2025-11-02T11:25:00Z"/>
        </w:rPr>
      </w:pPr>
      <w:r w:rsidRPr="00833A99">
        <w:rPr>
          <w:b/>
          <w:bCs/>
        </w:rPr>
        <w:t>Solution</w:t>
      </w:r>
      <w:r w:rsidRPr="004D60F9">
        <w:rPr>
          <w:rPrChange w:id="1037" w:author="Srishti" w:date="2025-11-02T16:55:00Z" w16du:dateUtc="2025-11-02T11:25:00Z">
            <w:rPr>
              <w:b/>
              <w:bCs/>
            </w:rPr>
          </w:rPrChange>
        </w:rPr>
        <w:t>:</w:t>
      </w:r>
      <w:r w:rsidRPr="004D60F9">
        <w:t xml:space="preserve"> </w:t>
      </w:r>
      <w:r w:rsidR="003E24BE" w:rsidRPr="003E24BE">
        <w:t xml:space="preserve">A </w:t>
      </w:r>
      <w:ins w:id="1038" w:author="Srishti" w:date="2025-11-02T16:55:00Z" w16du:dateUtc="2025-11-02T11:25:00Z">
        <w:r w:rsidR="004D60F9">
          <w:t>s</w:t>
        </w:r>
      </w:ins>
      <w:del w:id="1039" w:author="Srishti" w:date="2025-11-02T16:55:00Z" w16du:dateUtc="2025-11-02T11:25:00Z">
        <w:r w:rsidR="003E24BE" w:rsidRPr="003E24BE" w:rsidDel="004D60F9">
          <w:delText>S</w:delText>
        </w:r>
      </w:del>
      <w:r w:rsidR="003E24BE" w:rsidRPr="003E24BE">
        <w:t xml:space="preserve">tep </w:t>
      </w:r>
      <w:ins w:id="1040" w:author="Srishti" w:date="2025-11-02T16:55:00Z" w16du:dateUtc="2025-11-02T11:25:00Z">
        <w:r w:rsidR="004D60F9">
          <w:t>d</w:t>
        </w:r>
      </w:ins>
      <w:del w:id="1041" w:author="Srishti" w:date="2025-11-02T16:55:00Z" w16du:dateUtc="2025-11-02T11:25:00Z">
        <w:r w:rsidR="003E24BE" w:rsidRPr="003E24BE" w:rsidDel="004D60F9">
          <w:delText>D</w:delText>
        </w:r>
      </w:del>
      <w:r w:rsidR="003E24BE" w:rsidRPr="003E24BE">
        <w:t xml:space="preserve">ecay scheduler mitigated overfitting by reducing the learning rate at fixed intervals, encouraging stable and gradual optimization. This approach resulted in an 8% increase in model accuracy while preserving robustness across varied data </w:t>
      </w:r>
      <w:commentRangeStart w:id="1042"/>
      <w:r w:rsidR="003E24BE" w:rsidRPr="003E24BE">
        <w:t>samples</w:t>
      </w:r>
      <w:commentRangeEnd w:id="1042"/>
      <w:r w:rsidR="004D60F9">
        <w:rPr>
          <w:rStyle w:val="CommentReference"/>
          <w:rFonts w:ascii="Arial" w:eastAsia="Arial" w:hAnsi="Arial" w:cs="Arial"/>
        </w:rPr>
        <w:commentReference w:id="1042"/>
      </w:r>
      <w:r w:rsidR="003E24BE" w:rsidRPr="003E24BE">
        <w:t>.</w:t>
      </w:r>
    </w:p>
    <w:p w14:paraId="30F4E99E" w14:textId="77777777" w:rsidR="004D60F9" w:rsidRDefault="004D60F9" w:rsidP="004D60F9">
      <w:pPr>
        <w:pStyle w:val="NormalBPBHEB"/>
        <w:pPrChange w:id="1043" w:author="Srishti" w:date="2025-11-02T16:55:00Z" w16du:dateUtc="2025-11-02T11:25:00Z">
          <w:pPr>
            <w:pStyle w:val="P-Regular"/>
            <w:jc w:val="both"/>
          </w:pPr>
        </w:pPrChange>
      </w:pPr>
    </w:p>
    <w:p w14:paraId="620D27F5" w14:textId="0E1C88F3" w:rsidR="003E24BE" w:rsidRPr="004D60F9" w:rsidRDefault="003E24BE" w:rsidP="003E24BE">
      <w:pPr>
        <w:pStyle w:val="SC-Source"/>
        <w:rPr>
          <w:rFonts w:ascii="Consolas" w:hAnsi="Consolas"/>
          <w:sz w:val="20"/>
          <w:szCs w:val="20"/>
          <w:rPrChange w:id="1044" w:author="Srishti" w:date="2025-11-02T16:55:00Z" w16du:dateUtc="2025-11-02T11:25:00Z">
            <w:rPr/>
          </w:rPrChange>
        </w:rPr>
      </w:pPr>
      <w:r w:rsidRPr="004D60F9">
        <w:rPr>
          <w:rFonts w:ascii="Consolas" w:hAnsi="Consolas"/>
          <w:sz w:val="20"/>
          <w:szCs w:val="20"/>
          <w:rPrChange w:id="1045" w:author="Srishti" w:date="2025-11-02T16:55:00Z" w16du:dateUtc="2025-11-02T11:25:00Z">
            <w:rPr/>
          </w:rPrChange>
        </w:rPr>
        <w:t>`python</w:t>
      </w:r>
    </w:p>
    <w:p w14:paraId="2DC2D16C" w14:textId="30FDA7D6" w:rsidR="003E24BE" w:rsidRPr="004D60F9" w:rsidRDefault="003E24BE" w:rsidP="003E24BE">
      <w:pPr>
        <w:pStyle w:val="SC-Source"/>
        <w:rPr>
          <w:rFonts w:ascii="Consolas" w:hAnsi="Consolas"/>
          <w:sz w:val="20"/>
          <w:szCs w:val="20"/>
          <w:rPrChange w:id="1046" w:author="Srishti" w:date="2025-11-02T16:55:00Z" w16du:dateUtc="2025-11-02T11:25:00Z">
            <w:rPr/>
          </w:rPrChange>
        </w:rPr>
      </w:pPr>
    </w:p>
    <w:p w14:paraId="25E8F9E6" w14:textId="77777777" w:rsidR="003E24BE" w:rsidRPr="004D60F9" w:rsidRDefault="6CC867A8" w:rsidP="003E24BE">
      <w:pPr>
        <w:pStyle w:val="SC-Source"/>
        <w:rPr>
          <w:rFonts w:ascii="Consolas" w:hAnsi="Consolas"/>
          <w:sz w:val="20"/>
          <w:szCs w:val="20"/>
          <w:rPrChange w:id="1047" w:author="Srishti" w:date="2025-11-02T16:55:00Z" w16du:dateUtc="2025-11-02T11:25:00Z">
            <w:rPr/>
          </w:rPrChange>
        </w:rPr>
      </w:pPr>
      <w:r w:rsidRPr="004D60F9">
        <w:rPr>
          <w:rFonts w:ascii="Consolas" w:hAnsi="Consolas"/>
          <w:sz w:val="20"/>
          <w:szCs w:val="20"/>
          <w:lang w:val="en-US"/>
          <w:rPrChange w:id="1048" w:author="Srishti" w:date="2025-11-02T16:55:00Z" w16du:dateUtc="2025-11-02T11:25:00Z">
            <w:rPr>
              <w:lang w:val="en-US"/>
            </w:rPr>
          </w:rPrChange>
        </w:rPr>
        <w:t>from torch.optim import SGD</w:t>
      </w:r>
    </w:p>
    <w:p w14:paraId="75C7A1FA" w14:textId="77777777" w:rsidR="003E24BE" w:rsidRPr="004D60F9" w:rsidRDefault="6CC867A8" w:rsidP="6CC867A8">
      <w:pPr>
        <w:pStyle w:val="SC-Source"/>
        <w:rPr>
          <w:rFonts w:ascii="Consolas" w:hAnsi="Consolas"/>
          <w:sz w:val="20"/>
          <w:szCs w:val="20"/>
          <w:lang w:val="en-US"/>
          <w:rPrChange w:id="1049" w:author="Srishti" w:date="2025-11-02T16:55:00Z" w16du:dateUtc="2025-11-02T11:25:00Z">
            <w:rPr>
              <w:lang w:val="en-US"/>
            </w:rPr>
          </w:rPrChange>
        </w:rPr>
      </w:pPr>
      <w:r w:rsidRPr="004D60F9">
        <w:rPr>
          <w:rFonts w:ascii="Consolas" w:hAnsi="Consolas"/>
          <w:sz w:val="20"/>
          <w:szCs w:val="20"/>
          <w:lang w:val="en-US"/>
          <w:rPrChange w:id="1050" w:author="Srishti" w:date="2025-11-02T16:55:00Z" w16du:dateUtc="2025-11-02T11:25:00Z">
            <w:rPr>
              <w:lang w:val="en-US"/>
            </w:rPr>
          </w:rPrChange>
        </w:rPr>
        <w:t>from torch.optim.lr_scheduler import StepLR</w:t>
      </w:r>
    </w:p>
    <w:p w14:paraId="069DE138" w14:textId="77777777" w:rsidR="003E24BE" w:rsidRPr="004D60F9" w:rsidRDefault="003E24BE" w:rsidP="003E24BE">
      <w:pPr>
        <w:pStyle w:val="SC-Source"/>
        <w:rPr>
          <w:rFonts w:ascii="Consolas" w:hAnsi="Consolas"/>
          <w:sz w:val="20"/>
          <w:szCs w:val="20"/>
          <w:rPrChange w:id="1051" w:author="Srishti" w:date="2025-11-02T16:55:00Z" w16du:dateUtc="2025-11-02T11:25:00Z">
            <w:rPr/>
          </w:rPrChange>
        </w:rPr>
      </w:pPr>
    </w:p>
    <w:p w14:paraId="71D5DC4F" w14:textId="77777777" w:rsidR="003E24BE" w:rsidRPr="004D60F9" w:rsidRDefault="003E24BE" w:rsidP="003E24BE">
      <w:pPr>
        <w:pStyle w:val="SC-Source"/>
        <w:rPr>
          <w:rFonts w:ascii="Consolas" w:hAnsi="Consolas"/>
          <w:sz w:val="20"/>
          <w:szCs w:val="20"/>
          <w:rPrChange w:id="1052" w:author="Srishti" w:date="2025-11-02T16:55:00Z" w16du:dateUtc="2025-11-02T11:25:00Z">
            <w:rPr/>
          </w:rPrChange>
        </w:rPr>
      </w:pPr>
      <w:r w:rsidRPr="004D60F9">
        <w:rPr>
          <w:rFonts w:ascii="Consolas" w:hAnsi="Consolas"/>
          <w:sz w:val="20"/>
          <w:szCs w:val="20"/>
          <w:rPrChange w:id="1053" w:author="Srishti" w:date="2025-11-02T16:55:00Z" w16du:dateUtc="2025-11-02T11:25:00Z">
            <w:rPr/>
          </w:rPrChange>
        </w:rPr>
        <w:t># Define model and optimizer</w:t>
      </w:r>
    </w:p>
    <w:p w14:paraId="3471C108" w14:textId="77777777" w:rsidR="003E24BE" w:rsidRPr="004D60F9" w:rsidRDefault="6CC867A8" w:rsidP="003E24BE">
      <w:pPr>
        <w:pStyle w:val="SC-Source"/>
        <w:rPr>
          <w:rFonts w:ascii="Consolas" w:hAnsi="Consolas"/>
          <w:sz w:val="20"/>
          <w:szCs w:val="20"/>
          <w:rPrChange w:id="1054" w:author="Srishti" w:date="2025-11-02T16:55:00Z" w16du:dateUtc="2025-11-02T11:25:00Z">
            <w:rPr/>
          </w:rPrChange>
        </w:rPr>
      </w:pPr>
      <w:r w:rsidRPr="004D60F9">
        <w:rPr>
          <w:rFonts w:ascii="Consolas" w:hAnsi="Consolas"/>
          <w:sz w:val="20"/>
          <w:szCs w:val="20"/>
          <w:lang w:val="en-US"/>
          <w:rPrChange w:id="1055" w:author="Srishti" w:date="2025-11-02T16:55:00Z" w16du:dateUtc="2025-11-02T11:25:00Z">
            <w:rPr>
              <w:lang w:val="en-US"/>
            </w:rPr>
          </w:rPrChange>
        </w:rPr>
        <w:t>model = SentimentAnalysisModel()</w:t>
      </w:r>
    </w:p>
    <w:p w14:paraId="0B070CFA" w14:textId="77777777" w:rsidR="003E24BE" w:rsidRPr="004D60F9" w:rsidRDefault="6CC867A8" w:rsidP="003E24BE">
      <w:pPr>
        <w:pStyle w:val="SC-Source"/>
        <w:rPr>
          <w:rFonts w:ascii="Consolas" w:hAnsi="Consolas"/>
          <w:sz w:val="20"/>
          <w:szCs w:val="20"/>
          <w:rPrChange w:id="1056" w:author="Srishti" w:date="2025-11-02T16:55:00Z" w16du:dateUtc="2025-11-02T11:25:00Z">
            <w:rPr/>
          </w:rPrChange>
        </w:rPr>
      </w:pPr>
      <w:r w:rsidRPr="004D60F9">
        <w:rPr>
          <w:rFonts w:ascii="Consolas" w:hAnsi="Consolas"/>
          <w:sz w:val="20"/>
          <w:szCs w:val="20"/>
          <w:lang w:val="en-US"/>
          <w:rPrChange w:id="1057" w:author="Srishti" w:date="2025-11-02T16:55:00Z" w16du:dateUtc="2025-11-02T11:25:00Z">
            <w:rPr>
              <w:lang w:val="en-US"/>
            </w:rPr>
          </w:rPrChange>
        </w:rPr>
        <w:t>optimizer = SGD(model.parameters(), lr=0.1)</w:t>
      </w:r>
    </w:p>
    <w:p w14:paraId="288987B9" w14:textId="77777777" w:rsidR="003E24BE" w:rsidRPr="004D60F9" w:rsidRDefault="6CC867A8" w:rsidP="003E24BE">
      <w:pPr>
        <w:pStyle w:val="SC-Source"/>
        <w:rPr>
          <w:rFonts w:ascii="Consolas" w:hAnsi="Consolas"/>
          <w:sz w:val="20"/>
          <w:szCs w:val="20"/>
          <w:rPrChange w:id="1058" w:author="Srishti" w:date="2025-11-02T16:55:00Z" w16du:dateUtc="2025-11-02T11:25:00Z">
            <w:rPr/>
          </w:rPrChange>
        </w:rPr>
      </w:pPr>
      <w:r w:rsidRPr="004D60F9">
        <w:rPr>
          <w:rFonts w:ascii="Consolas" w:hAnsi="Consolas"/>
          <w:sz w:val="20"/>
          <w:szCs w:val="20"/>
          <w:lang w:val="en-US"/>
          <w:rPrChange w:id="1059" w:author="Srishti" w:date="2025-11-02T16:55:00Z" w16du:dateUtc="2025-11-02T11:25:00Z">
            <w:rPr>
              <w:lang w:val="en-US"/>
            </w:rPr>
          </w:rPrChange>
        </w:rPr>
        <w:t>scheduler = StepLR(optimizer, step_size=10, gamma=0.5)</w:t>
      </w:r>
    </w:p>
    <w:p w14:paraId="3F2880D3" w14:textId="77777777" w:rsidR="003E24BE" w:rsidRPr="004D60F9" w:rsidRDefault="003E24BE" w:rsidP="003E24BE">
      <w:pPr>
        <w:pStyle w:val="SC-Source"/>
        <w:rPr>
          <w:rFonts w:ascii="Consolas" w:hAnsi="Consolas"/>
          <w:sz w:val="20"/>
          <w:szCs w:val="20"/>
          <w:rPrChange w:id="1060" w:author="Srishti" w:date="2025-11-02T16:55:00Z" w16du:dateUtc="2025-11-02T11:25:00Z">
            <w:rPr/>
          </w:rPrChange>
        </w:rPr>
      </w:pPr>
    </w:p>
    <w:p w14:paraId="0FE2F679" w14:textId="77777777" w:rsidR="003E24BE" w:rsidRPr="004D60F9" w:rsidRDefault="003E24BE" w:rsidP="003E24BE">
      <w:pPr>
        <w:pStyle w:val="SC-Source"/>
        <w:rPr>
          <w:rFonts w:ascii="Consolas" w:hAnsi="Consolas"/>
          <w:sz w:val="20"/>
          <w:szCs w:val="20"/>
          <w:rPrChange w:id="1061" w:author="Srishti" w:date="2025-11-02T16:55:00Z" w16du:dateUtc="2025-11-02T11:25:00Z">
            <w:rPr/>
          </w:rPrChange>
        </w:rPr>
      </w:pPr>
      <w:r w:rsidRPr="004D60F9">
        <w:rPr>
          <w:rFonts w:ascii="Consolas" w:hAnsi="Consolas"/>
          <w:sz w:val="20"/>
          <w:szCs w:val="20"/>
          <w:rPrChange w:id="1062" w:author="Srishti" w:date="2025-11-02T16:55:00Z" w16du:dateUtc="2025-11-02T11:25:00Z">
            <w:rPr/>
          </w:rPrChange>
        </w:rPr>
        <w:t># Training loop with scheduler</w:t>
      </w:r>
    </w:p>
    <w:p w14:paraId="11162EF1" w14:textId="77777777" w:rsidR="003E24BE" w:rsidRPr="004D60F9" w:rsidRDefault="6CC867A8" w:rsidP="003E24BE">
      <w:pPr>
        <w:pStyle w:val="SC-Source"/>
        <w:rPr>
          <w:rFonts w:ascii="Consolas" w:hAnsi="Consolas"/>
          <w:sz w:val="20"/>
          <w:szCs w:val="20"/>
          <w:rPrChange w:id="1063" w:author="Srishti" w:date="2025-11-02T16:55:00Z" w16du:dateUtc="2025-11-02T11:25:00Z">
            <w:rPr/>
          </w:rPrChange>
        </w:rPr>
      </w:pPr>
      <w:r w:rsidRPr="004D60F9">
        <w:rPr>
          <w:rFonts w:ascii="Consolas" w:hAnsi="Consolas"/>
          <w:sz w:val="20"/>
          <w:szCs w:val="20"/>
          <w:lang w:val="en-US"/>
          <w:rPrChange w:id="1064" w:author="Srishti" w:date="2025-11-02T16:55:00Z" w16du:dateUtc="2025-11-02T11:25:00Z">
            <w:rPr>
              <w:lang w:val="en-US"/>
            </w:rPr>
          </w:rPrChange>
        </w:rPr>
        <w:t>for epoch in range(50):</w:t>
      </w:r>
    </w:p>
    <w:p w14:paraId="1B1382C2" w14:textId="77777777" w:rsidR="003E24BE" w:rsidRPr="004D60F9" w:rsidRDefault="6CC867A8" w:rsidP="003E24BE">
      <w:pPr>
        <w:pStyle w:val="SC-Source"/>
        <w:rPr>
          <w:rFonts w:ascii="Consolas" w:hAnsi="Consolas"/>
          <w:sz w:val="20"/>
          <w:szCs w:val="20"/>
          <w:rPrChange w:id="1065" w:author="Srishti" w:date="2025-11-02T16:55:00Z" w16du:dateUtc="2025-11-02T11:25:00Z">
            <w:rPr/>
          </w:rPrChange>
        </w:rPr>
      </w:pPr>
      <w:r w:rsidRPr="004D60F9">
        <w:rPr>
          <w:rFonts w:ascii="Consolas" w:hAnsi="Consolas"/>
          <w:sz w:val="20"/>
          <w:szCs w:val="20"/>
          <w:lang w:val="en-US"/>
          <w:rPrChange w:id="1066" w:author="Srishti" w:date="2025-11-02T16:55:00Z" w16du:dateUtc="2025-11-02T11:25:00Z">
            <w:rPr>
              <w:lang w:val="en-US"/>
            </w:rPr>
          </w:rPrChange>
        </w:rPr>
        <w:t xml:space="preserve">    train_loss = 0.0</w:t>
      </w:r>
    </w:p>
    <w:p w14:paraId="568C1096" w14:textId="77777777" w:rsidR="003E24BE" w:rsidRPr="004D60F9" w:rsidRDefault="6CC867A8" w:rsidP="003E24BE">
      <w:pPr>
        <w:pStyle w:val="SC-Source"/>
        <w:rPr>
          <w:rFonts w:ascii="Consolas" w:hAnsi="Consolas"/>
          <w:sz w:val="20"/>
          <w:szCs w:val="20"/>
          <w:rPrChange w:id="1067" w:author="Srishti" w:date="2025-11-02T16:55:00Z" w16du:dateUtc="2025-11-02T11:25:00Z">
            <w:rPr/>
          </w:rPrChange>
        </w:rPr>
      </w:pPr>
      <w:r w:rsidRPr="004D60F9">
        <w:rPr>
          <w:rFonts w:ascii="Consolas" w:hAnsi="Consolas"/>
          <w:sz w:val="20"/>
          <w:szCs w:val="20"/>
          <w:lang w:val="en-US"/>
          <w:rPrChange w:id="1068" w:author="Srishti" w:date="2025-11-02T16:55:00Z" w16du:dateUtc="2025-11-02T11:25:00Z">
            <w:rPr>
              <w:lang w:val="en-US"/>
            </w:rPr>
          </w:rPrChange>
        </w:rPr>
        <w:t xml:space="preserve">    for batch in data_loader:</w:t>
      </w:r>
    </w:p>
    <w:p w14:paraId="5665289A" w14:textId="77777777" w:rsidR="003E24BE" w:rsidRPr="004D60F9" w:rsidRDefault="6CC867A8" w:rsidP="003E24BE">
      <w:pPr>
        <w:pStyle w:val="SC-Source"/>
        <w:rPr>
          <w:rFonts w:ascii="Consolas" w:hAnsi="Consolas"/>
          <w:sz w:val="20"/>
          <w:szCs w:val="20"/>
          <w:rPrChange w:id="1069" w:author="Srishti" w:date="2025-11-02T16:55:00Z" w16du:dateUtc="2025-11-02T11:25:00Z">
            <w:rPr/>
          </w:rPrChange>
        </w:rPr>
      </w:pPr>
      <w:r w:rsidRPr="004D60F9">
        <w:rPr>
          <w:rFonts w:ascii="Consolas" w:hAnsi="Consolas"/>
          <w:sz w:val="20"/>
          <w:szCs w:val="20"/>
          <w:lang w:val="en-US"/>
          <w:rPrChange w:id="1070" w:author="Srishti" w:date="2025-11-02T16:55:00Z" w16du:dateUtc="2025-11-02T11:25:00Z">
            <w:rPr>
              <w:lang w:val="en-US"/>
            </w:rPr>
          </w:rPrChange>
        </w:rPr>
        <w:t xml:space="preserve">        optimizer.zero_grad()</w:t>
      </w:r>
    </w:p>
    <w:p w14:paraId="01D37B2F" w14:textId="77777777" w:rsidR="003E24BE" w:rsidRPr="004D60F9" w:rsidRDefault="003E24BE" w:rsidP="003E24BE">
      <w:pPr>
        <w:pStyle w:val="SC-Source"/>
        <w:rPr>
          <w:rFonts w:ascii="Consolas" w:hAnsi="Consolas"/>
          <w:sz w:val="20"/>
          <w:szCs w:val="20"/>
          <w:rPrChange w:id="1071" w:author="Srishti" w:date="2025-11-02T16:55:00Z" w16du:dateUtc="2025-11-02T11:25:00Z">
            <w:rPr/>
          </w:rPrChange>
        </w:rPr>
      </w:pPr>
      <w:r w:rsidRPr="004D60F9">
        <w:rPr>
          <w:rFonts w:ascii="Consolas" w:hAnsi="Consolas"/>
          <w:sz w:val="20"/>
          <w:szCs w:val="20"/>
          <w:rPrChange w:id="1072" w:author="Srishti" w:date="2025-11-02T16:55:00Z" w16du:dateUtc="2025-11-02T11:25:00Z">
            <w:rPr/>
          </w:rPrChange>
        </w:rPr>
        <w:t xml:space="preserve">        loss = model(batch)</w:t>
      </w:r>
    </w:p>
    <w:p w14:paraId="29296862" w14:textId="77777777" w:rsidR="003E24BE" w:rsidRPr="004D60F9" w:rsidRDefault="6CC867A8" w:rsidP="003E24BE">
      <w:pPr>
        <w:pStyle w:val="SC-Source"/>
        <w:rPr>
          <w:rFonts w:ascii="Consolas" w:hAnsi="Consolas"/>
          <w:sz w:val="20"/>
          <w:szCs w:val="20"/>
          <w:rPrChange w:id="1073" w:author="Srishti" w:date="2025-11-02T16:55:00Z" w16du:dateUtc="2025-11-02T11:25:00Z">
            <w:rPr/>
          </w:rPrChange>
        </w:rPr>
      </w:pPr>
      <w:r w:rsidRPr="004D60F9">
        <w:rPr>
          <w:rFonts w:ascii="Consolas" w:hAnsi="Consolas"/>
          <w:sz w:val="20"/>
          <w:szCs w:val="20"/>
          <w:lang w:val="en-US"/>
          <w:rPrChange w:id="1074" w:author="Srishti" w:date="2025-11-02T16:55:00Z" w16du:dateUtc="2025-11-02T11:25:00Z">
            <w:rPr>
              <w:lang w:val="en-US"/>
            </w:rPr>
          </w:rPrChange>
        </w:rPr>
        <w:t xml:space="preserve">        loss.backward()</w:t>
      </w:r>
    </w:p>
    <w:p w14:paraId="349634D2" w14:textId="77777777" w:rsidR="003E24BE" w:rsidRPr="004D60F9" w:rsidRDefault="6CC867A8" w:rsidP="003E24BE">
      <w:pPr>
        <w:pStyle w:val="SC-Source"/>
        <w:rPr>
          <w:rFonts w:ascii="Consolas" w:hAnsi="Consolas"/>
          <w:sz w:val="20"/>
          <w:szCs w:val="20"/>
          <w:rPrChange w:id="1075" w:author="Srishti" w:date="2025-11-02T16:55:00Z" w16du:dateUtc="2025-11-02T11:25:00Z">
            <w:rPr/>
          </w:rPrChange>
        </w:rPr>
      </w:pPr>
      <w:r w:rsidRPr="004D60F9">
        <w:rPr>
          <w:rFonts w:ascii="Consolas" w:hAnsi="Consolas"/>
          <w:sz w:val="20"/>
          <w:szCs w:val="20"/>
          <w:lang w:val="en-US"/>
          <w:rPrChange w:id="1076" w:author="Srishti" w:date="2025-11-02T16:55:00Z" w16du:dateUtc="2025-11-02T11:25:00Z">
            <w:rPr>
              <w:lang w:val="en-US"/>
            </w:rPr>
          </w:rPrChange>
        </w:rPr>
        <w:t xml:space="preserve">        optimizer.step()</w:t>
      </w:r>
    </w:p>
    <w:p w14:paraId="01753622" w14:textId="77777777" w:rsidR="003E24BE" w:rsidRPr="004D60F9" w:rsidRDefault="6CC867A8" w:rsidP="003E24BE">
      <w:pPr>
        <w:pStyle w:val="SC-Source"/>
        <w:rPr>
          <w:rFonts w:ascii="Consolas" w:hAnsi="Consolas"/>
          <w:sz w:val="20"/>
          <w:szCs w:val="20"/>
          <w:rPrChange w:id="1077" w:author="Srishti" w:date="2025-11-02T16:55:00Z" w16du:dateUtc="2025-11-02T11:25:00Z">
            <w:rPr/>
          </w:rPrChange>
        </w:rPr>
      </w:pPr>
      <w:r w:rsidRPr="004D60F9">
        <w:rPr>
          <w:rFonts w:ascii="Consolas" w:hAnsi="Consolas"/>
          <w:sz w:val="20"/>
          <w:szCs w:val="20"/>
          <w:lang w:val="en-US"/>
          <w:rPrChange w:id="1078" w:author="Srishti" w:date="2025-11-02T16:55:00Z" w16du:dateUtc="2025-11-02T11:25:00Z">
            <w:rPr>
              <w:lang w:val="en-US"/>
            </w:rPr>
          </w:rPrChange>
        </w:rPr>
        <w:t xml:space="preserve">        train_loss += loss.item()</w:t>
      </w:r>
    </w:p>
    <w:p w14:paraId="08AA61AA" w14:textId="77777777" w:rsidR="003E24BE" w:rsidRPr="004D60F9" w:rsidRDefault="6CC867A8" w:rsidP="003E24BE">
      <w:pPr>
        <w:pStyle w:val="SC-Source"/>
        <w:rPr>
          <w:rFonts w:ascii="Consolas" w:hAnsi="Consolas"/>
          <w:sz w:val="20"/>
          <w:szCs w:val="20"/>
          <w:rPrChange w:id="1079" w:author="Srishti" w:date="2025-11-02T16:55:00Z" w16du:dateUtc="2025-11-02T11:25:00Z">
            <w:rPr/>
          </w:rPrChange>
        </w:rPr>
      </w:pPr>
      <w:r w:rsidRPr="004D60F9">
        <w:rPr>
          <w:rFonts w:ascii="Consolas" w:hAnsi="Consolas"/>
          <w:sz w:val="20"/>
          <w:szCs w:val="20"/>
          <w:lang w:val="en-US"/>
          <w:rPrChange w:id="1080" w:author="Srishti" w:date="2025-11-02T16:55:00Z" w16du:dateUtc="2025-11-02T11:25:00Z">
            <w:rPr>
              <w:lang w:val="en-US"/>
            </w:rPr>
          </w:rPrChange>
        </w:rPr>
        <w:t xml:space="preserve">    scheduler.step()</w:t>
      </w:r>
    </w:p>
    <w:p w14:paraId="0B7169CA" w14:textId="77777777" w:rsidR="003E24BE" w:rsidRPr="004D60F9" w:rsidRDefault="003E24BE" w:rsidP="003E24BE">
      <w:pPr>
        <w:pStyle w:val="SC-Source"/>
        <w:rPr>
          <w:rFonts w:ascii="Consolas" w:hAnsi="Consolas"/>
          <w:sz w:val="20"/>
          <w:szCs w:val="20"/>
          <w:rPrChange w:id="1081" w:author="Srishti" w:date="2025-11-02T16:55:00Z" w16du:dateUtc="2025-11-02T11:25:00Z">
            <w:rPr/>
          </w:rPrChange>
        </w:rPr>
      </w:pPr>
    </w:p>
    <w:p w14:paraId="18F41DC0" w14:textId="77777777" w:rsidR="003E24BE" w:rsidRPr="004D60F9" w:rsidRDefault="003E24BE" w:rsidP="003E24BE">
      <w:pPr>
        <w:pStyle w:val="SC-Source"/>
        <w:rPr>
          <w:rFonts w:ascii="Consolas" w:hAnsi="Consolas"/>
          <w:sz w:val="20"/>
          <w:szCs w:val="20"/>
          <w:rPrChange w:id="1082" w:author="Srishti" w:date="2025-11-02T16:55:00Z" w16du:dateUtc="2025-11-02T11:25:00Z">
            <w:rPr/>
          </w:rPrChange>
        </w:rPr>
      </w:pPr>
      <w:r w:rsidRPr="004D60F9">
        <w:rPr>
          <w:rFonts w:ascii="Consolas" w:hAnsi="Consolas"/>
          <w:sz w:val="20"/>
          <w:szCs w:val="20"/>
          <w:rPrChange w:id="1083" w:author="Srishti" w:date="2025-11-02T16:55:00Z" w16du:dateUtc="2025-11-02T11:25:00Z">
            <w:rPr/>
          </w:rPrChange>
        </w:rPr>
        <w:t># Evaluate model</w:t>
      </w:r>
    </w:p>
    <w:p w14:paraId="682602C9" w14:textId="77777777" w:rsidR="003E24BE" w:rsidRPr="004D60F9" w:rsidRDefault="6CC867A8" w:rsidP="003E24BE">
      <w:pPr>
        <w:pStyle w:val="SC-Source"/>
        <w:rPr>
          <w:rFonts w:ascii="Consolas" w:hAnsi="Consolas"/>
          <w:sz w:val="20"/>
          <w:szCs w:val="20"/>
          <w:rPrChange w:id="1084" w:author="Srishti" w:date="2025-11-02T16:55:00Z" w16du:dateUtc="2025-11-02T11:25:00Z">
            <w:rPr/>
          </w:rPrChange>
        </w:rPr>
      </w:pPr>
      <w:r w:rsidRPr="004D60F9">
        <w:rPr>
          <w:rFonts w:ascii="Consolas" w:hAnsi="Consolas"/>
          <w:sz w:val="20"/>
          <w:szCs w:val="20"/>
          <w:lang w:val="en-US"/>
          <w:rPrChange w:id="1085" w:author="Srishti" w:date="2025-11-02T16:55:00Z" w16du:dateUtc="2025-11-02T11:25:00Z">
            <w:rPr>
              <w:lang w:val="en-US"/>
            </w:rPr>
          </w:rPrChange>
        </w:rPr>
        <w:t>accuracy = evaluate_model(model, test_data)</w:t>
      </w:r>
    </w:p>
    <w:p w14:paraId="1545CBC6" w14:textId="77777777" w:rsidR="003E24BE" w:rsidRPr="004D60F9" w:rsidRDefault="6CC867A8" w:rsidP="003E24BE">
      <w:pPr>
        <w:pStyle w:val="SC-Source"/>
        <w:rPr>
          <w:rFonts w:ascii="Consolas" w:hAnsi="Consolas"/>
          <w:sz w:val="20"/>
          <w:szCs w:val="20"/>
          <w:rPrChange w:id="1086" w:author="Srishti" w:date="2025-11-02T16:55:00Z" w16du:dateUtc="2025-11-02T11:25:00Z">
            <w:rPr/>
          </w:rPrChange>
        </w:rPr>
      </w:pPr>
      <w:r w:rsidRPr="004D60F9">
        <w:rPr>
          <w:rFonts w:ascii="Consolas" w:hAnsi="Consolas"/>
          <w:sz w:val="20"/>
          <w:szCs w:val="20"/>
          <w:lang w:val="en-US"/>
          <w:rPrChange w:id="1087" w:author="Srishti" w:date="2025-11-02T16:55:00Z" w16du:dateUtc="2025-11-02T11:25:00Z">
            <w:rPr>
              <w:lang w:val="en-US"/>
            </w:rPr>
          </w:rPrChange>
        </w:rPr>
        <w:t>print(f"Model Accuracy: {accuracy:.2f}")</w:t>
      </w:r>
    </w:p>
    <w:p w14:paraId="3C27D6CC" w14:textId="5F68260D" w:rsidR="003E24BE" w:rsidRPr="004D60F9" w:rsidRDefault="003E24BE" w:rsidP="003E24BE">
      <w:pPr>
        <w:pStyle w:val="SC-Source"/>
        <w:rPr>
          <w:rFonts w:ascii="Consolas" w:hAnsi="Consolas"/>
          <w:sz w:val="20"/>
          <w:szCs w:val="20"/>
          <w:rPrChange w:id="1088" w:author="Srishti" w:date="2025-11-02T16:55:00Z" w16du:dateUtc="2025-11-02T11:25:00Z">
            <w:rPr/>
          </w:rPrChange>
        </w:rPr>
      </w:pPr>
      <w:r w:rsidRPr="004D60F9">
        <w:rPr>
          <w:rFonts w:ascii="Consolas" w:hAnsi="Consolas"/>
          <w:sz w:val="20"/>
          <w:szCs w:val="20"/>
          <w:rPrChange w:id="1089" w:author="Srishti" w:date="2025-11-02T16:55:00Z" w16du:dateUtc="2025-11-02T11:25:00Z">
            <w:rPr/>
          </w:rPrChange>
        </w:rPr>
        <w:t>`</w:t>
      </w:r>
    </w:p>
    <w:p w14:paraId="31A7388E" w14:textId="7B23D549" w:rsidR="003E24BE" w:rsidRDefault="003E24BE" w:rsidP="004D60F9">
      <w:pPr>
        <w:pStyle w:val="NormalBPBHEB"/>
        <w:rPr>
          <w:ins w:id="1090" w:author="Srishti" w:date="2025-11-02T16:56:00Z" w16du:dateUtc="2025-11-02T11:26:00Z"/>
        </w:rPr>
      </w:pPr>
      <w:r w:rsidRPr="003E24BE">
        <w:rPr>
          <w:b/>
          <w:bCs/>
        </w:rPr>
        <w:lastRenderedPageBreak/>
        <w:t>Results</w:t>
      </w:r>
      <w:r w:rsidRPr="004D60F9">
        <w:rPr>
          <w:rPrChange w:id="1091" w:author="Srishti" w:date="2025-11-02T16:55:00Z" w16du:dateUtc="2025-11-02T11:25:00Z">
            <w:rPr>
              <w:b/>
              <w:bCs/>
            </w:rPr>
          </w:rPrChange>
        </w:rPr>
        <w:t>:</w:t>
      </w:r>
      <w:r w:rsidRPr="004D60F9">
        <w:t xml:space="preserve"> </w:t>
      </w:r>
      <w:r w:rsidRPr="003E24BE">
        <w:t xml:space="preserve">By systematically lowering the learning rate every 10 epochs, the Step Decay scheduler minimized the impact of noise and imbalanced classes, achieving consistent improvements in prediction accuracy </w:t>
      </w:r>
      <w:ins w:id="1092" w:author="Srishti" w:date="2025-11-02T16:56:00Z" w16du:dateUtc="2025-11-02T11:26:00Z">
        <w:r w:rsidR="004D60F9">
          <w:t>[1]</w:t>
        </w:r>
      </w:ins>
      <w:customXmlDelRangeStart w:id="1093" w:author="Srishti" w:date="2025-11-02T16:56:00Z"/>
      <w:sdt>
        <w:sdtPr>
          <w:id w:val="-870370961"/>
          <w:citation/>
        </w:sdtPr>
        <w:sdtContent>
          <w:customXmlDelRangeEnd w:id="1093"/>
          <w:del w:id="1094" w:author="Srishti" w:date="2025-11-02T16:56:00Z" w16du:dateUtc="2025-11-02T11:26:00Z">
            <w:r w:rsidR="00DE141D" w:rsidDel="004D60F9">
              <w:fldChar w:fldCharType="begin"/>
            </w:r>
            <w:r w:rsidR="00DE141D" w:rsidDel="004D60F9">
              <w:delInstrText xml:space="preserve"> CITATION Goodfellow2016 \l 1033 </w:delInstrText>
            </w:r>
            <w:r w:rsidR="00DE141D" w:rsidDel="004D60F9">
              <w:fldChar w:fldCharType="separate"/>
            </w:r>
            <w:r w:rsidR="00AE30CD" w:rsidRPr="00AE30CD" w:rsidDel="004D60F9">
              <w:rPr>
                <w:noProof/>
              </w:rPr>
              <w:delText>[1]</w:delText>
            </w:r>
            <w:r w:rsidR="00DE141D" w:rsidDel="004D60F9">
              <w:fldChar w:fldCharType="end"/>
            </w:r>
          </w:del>
          <w:customXmlDelRangeStart w:id="1095" w:author="Srishti" w:date="2025-11-02T16:56:00Z"/>
        </w:sdtContent>
      </w:sdt>
      <w:customXmlDelRangeEnd w:id="1095"/>
      <w:r w:rsidRPr="003E24BE">
        <w:t>.</w:t>
      </w:r>
    </w:p>
    <w:p w14:paraId="41A4BA4A" w14:textId="77777777" w:rsidR="004D60F9" w:rsidRPr="003E24BE" w:rsidRDefault="004D60F9" w:rsidP="004D60F9">
      <w:pPr>
        <w:pStyle w:val="NormalBPBHEB"/>
        <w:pPrChange w:id="1096" w:author="Srishti" w:date="2025-11-02T16:56:00Z" w16du:dateUtc="2025-11-02T11:26:00Z">
          <w:pPr>
            <w:pStyle w:val="P-Regular"/>
            <w:jc w:val="both"/>
          </w:pPr>
        </w:pPrChange>
      </w:pPr>
    </w:p>
    <w:p w14:paraId="3F71E8B8" w14:textId="4CF822E1" w:rsidR="00833A99" w:rsidRPr="00833A99" w:rsidDel="004D60F9" w:rsidRDefault="003E24BE" w:rsidP="004D60F9">
      <w:pPr>
        <w:pStyle w:val="Heading1BPBHEB"/>
        <w:rPr>
          <w:del w:id="1097" w:author="Srishti" w:date="2025-11-02T16:58:00Z" w16du:dateUtc="2025-11-02T11:28:00Z"/>
        </w:rPr>
        <w:pPrChange w:id="1098" w:author="Srishti" w:date="2025-11-02T16:56:00Z" w16du:dateUtc="2025-11-02T11:26:00Z">
          <w:pPr>
            <w:pStyle w:val="H1-Section"/>
          </w:pPr>
        </w:pPrChange>
      </w:pPr>
      <w:del w:id="1099" w:author="Srishti" w:date="2025-11-02T16:56:00Z" w16du:dateUtc="2025-11-02T11:26:00Z">
        <w:r w:rsidDel="004D60F9">
          <w:delText>Practicing what we learned</w:delText>
        </w:r>
      </w:del>
    </w:p>
    <w:p w14:paraId="61210328" w14:textId="03D9EBCD" w:rsidR="003E24BE" w:rsidDel="004D60F9" w:rsidRDefault="00A97CC0" w:rsidP="004D60F9">
      <w:pPr>
        <w:pStyle w:val="NormalBPBHEB"/>
        <w:rPr>
          <w:del w:id="1100" w:author="Srishti" w:date="2025-11-02T16:58:00Z" w16du:dateUtc="2025-11-02T11:28:00Z"/>
        </w:rPr>
        <w:pPrChange w:id="1101" w:author="Srishti" w:date="2025-11-02T16:57:00Z" w16du:dateUtc="2025-11-02T11:27:00Z">
          <w:pPr>
            <w:jc w:val="both"/>
          </w:pPr>
        </w:pPrChange>
      </w:pPr>
      <w:del w:id="1102" w:author="Srishti" w:date="2025-11-02T16:58:00Z" w16du:dateUtc="2025-11-02T11:28:00Z">
        <w:r w:rsidDel="004D60F9">
          <w:rPr>
            <w:lang w:val="en"/>
          </w:rPr>
          <w:delText xml:space="preserve">These exercises and case studies highlight the practical importance of schedulers in enhancing machine learning pipelines, providing readers with both theoretical insights and practical strategies for real-world </w:delText>
        </w:r>
        <w:r w:rsidR="00C2031D" w:rsidDel="004D60F9">
          <w:rPr>
            <w:lang w:val="en"/>
          </w:rPr>
          <w:delText>applications</w:delText>
        </w:r>
        <w:r w:rsidDel="004D60F9">
          <w:rPr>
            <w:lang w:val="en"/>
          </w:rPr>
          <w:delText>.</w:delText>
        </w:r>
      </w:del>
    </w:p>
    <w:p w14:paraId="299759F5" w14:textId="26C57CBB" w:rsidR="003E24BE" w:rsidRPr="003E24BE" w:rsidDel="004D60F9" w:rsidRDefault="003E24BE" w:rsidP="003E24BE">
      <w:pPr>
        <w:pStyle w:val="H3-Subheading"/>
        <w:rPr>
          <w:del w:id="1103" w:author="Srishti" w:date="2025-11-02T16:58:00Z" w16du:dateUtc="2025-11-02T11:28:00Z"/>
        </w:rPr>
      </w:pPr>
      <w:del w:id="1104" w:author="Srishti" w:date="2025-11-02T16:58:00Z" w16du:dateUtc="2025-11-02T11:28:00Z">
        <w:r w:rsidRPr="003E24BE" w:rsidDel="004D60F9">
          <w:delText>Explore Scheduler Effects</w:delText>
        </w:r>
      </w:del>
    </w:p>
    <w:p w14:paraId="2E62D642" w14:textId="30E08A44" w:rsidR="003E24BE" w:rsidRPr="003E24BE" w:rsidDel="004D60F9" w:rsidRDefault="003E24BE" w:rsidP="002D2AAB">
      <w:pPr>
        <w:pStyle w:val="P-Regular"/>
        <w:jc w:val="both"/>
        <w:rPr>
          <w:del w:id="1105" w:author="Srishti" w:date="2025-11-02T16:58:00Z" w16du:dateUtc="2025-11-02T11:28:00Z"/>
        </w:rPr>
      </w:pPr>
      <w:del w:id="1106" w:author="Srishti" w:date="2025-11-02T16:58:00Z" w16du:dateUtc="2025-11-02T11:28:00Z">
        <w:r w:rsidRPr="003E24BE" w:rsidDel="004D60F9">
          <w:rPr>
            <w:b/>
            <w:bCs/>
          </w:rPr>
          <w:delText>Objective:</w:delText>
        </w:r>
        <w:r w:rsidRPr="003E24BE" w:rsidDel="004D60F9">
          <w:delText xml:space="preserve"> Compare the performance of Step Decay and Cosine Annealing schedulers on a text classification task. Investigate their impact on convergence speed, accuracy, and training stability.</w:delText>
        </w:r>
      </w:del>
    </w:p>
    <w:p w14:paraId="20C27C0B" w14:textId="78D7716D" w:rsidR="003E24BE" w:rsidRPr="003E24BE" w:rsidDel="004D60F9" w:rsidRDefault="003E24BE" w:rsidP="003E24BE">
      <w:pPr>
        <w:pStyle w:val="P-Regular"/>
        <w:rPr>
          <w:del w:id="1107" w:author="Srishti" w:date="2025-11-02T16:58:00Z" w16du:dateUtc="2025-11-02T11:28:00Z"/>
        </w:rPr>
      </w:pPr>
      <w:del w:id="1108" w:author="Srishti" w:date="2025-11-02T16:58:00Z" w16du:dateUtc="2025-11-02T11:28:00Z">
        <w:r w:rsidRPr="003E24BE" w:rsidDel="004D60F9">
          <w:rPr>
            <w:b/>
            <w:bCs/>
          </w:rPr>
          <w:delText>Instructions:</w:delText>
        </w:r>
      </w:del>
    </w:p>
    <w:p w14:paraId="601D7235" w14:textId="0C17BA78" w:rsidR="003E24BE" w:rsidRPr="003E24BE" w:rsidDel="004D60F9" w:rsidRDefault="003E24BE" w:rsidP="003E24BE">
      <w:pPr>
        <w:pStyle w:val="P-Regular"/>
        <w:numPr>
          <w:ilvl w:val="0"/>
          <w:numId w:val="24"/>
        </w:numPr>
        <w:rPr>
          <w:del w:id="1109" w:author="Srishti" w:date="2025-11-02T16:58:00Z" w16du:dateUtc="2025-11-02T11:28:00Z"/>
        </w:rPr>
      </w:pPr>
      <w:del w:id="1110" w:author="Srishti" w:date="2025-11-02T16:58:00Z" w16du:dateUtc="2025-11-02T11:28:00Z">
        <w:r w:rsidRPr="003E24BE" w:rsidDel="004D60F9">
          <w:delText>Implement Step Decay and Cosine Annealing schedulers.</w:delText>
        </w:r>
      </w:del>
    </w:p>
    <w:p w14:paraId="64B34EA4" w14:textId="4A1CB87D" w:rsidR="003E24BE" w:rsidRPr="003E24BE" w:rsidDel="004D60F9" w:rsidRDefault="003E24BE" w:rsidP="003E24BE">
      <w:pPr>
        <w:pStyle w:val="P-Regular"/>
        <w:numPr>
          <w:ilvl w:val="0"/>
          <w:numId w:val="24"/>
        </w:numPr>
        <w:rPr>
          <w:del w:id="1111" w:author="Srishti" w:date="2025-11-02T16:58:00Z" w16du:dateUtc="2025-11-02T11:28:00Z"/>
        </w:rPr>
      </w:pPr>
      <w:del w:id="1112" w:author="Srishti" w:date="2025-11-02T16:58:00Z" w16du:dateUtc="2025-11-02T11:28:00Z">
        <w:r w:rsidRPr="003E24BE" w:rsidDel="004D60F9">
          <w:delText>Fine-tune a classification model using each scheduler.</w:delText>
        </w:r>
      </w:del>
    </w:p>
    <w:p w14:paraId="4DDCDF4A" w14:textId="411B5F82" w:rsidR="003E24BE" w:rsidRPr="003E24BE" w:rsidDel="004D60F9" w:rsidRDefault="003E24BE" w:rsidP="002D2AAB">
      <w:pPr>
        <w:pStyle w:val="P-Regular"/>
        <w:numPr>
          <w:ilvl w:val="0"/>
          <w:numId w:val="24"/>
        </w:numPr>
        <w:jc w:val="both"/>
        <w:rPr>
          <w:del w:id="1113" w:author="Srishti" w:date="2025-11-02T16:58:00Z" w16du:dateUtc="2025-11-02T11:28:00Z"/>
        </w:rPr>
      </w:pPr>
      <w:del w:id="1114" w:author="Srishti" w:date="2025-11-02T16:58:00Z" w16du:dateUtc="2025-11-02T11:28:00Z">
        <w:r w:rsidRPr="003E24BE" w:rsidDel="004D60F9">
          <w:delText>Evaluate performance metrics</w:delText>
        </w:r>
        <w:r w:rsidR="00AA14A0" w:rsidDel="004D60F9">
          <w:delText>, including</w:delText>
        </w:r>
        <w:r w:rsidRPr="003E24BE" w:rsidDel="004D60F9">
          <w:delText xml:space="preserve"> training time, validation accuracy, and loss stability.</w:delText>
        </w:r>
      </w:del>
    </w:p>
    <w:p w14:paraId="2D6F016F" w14:textId="79517BB8" w:rsidR="003E24BE" w:rsidRPr="003E24BE" w:rsidDel="004D60F9" w:rsidRDefault="003E24BE" w:rsidP="003E24BE">
      <w:pPr>
        <w:pStyle w:val="P-Regular"/>
        <w:rPr>
          <w:del w:id="1115" w:author="Srishti" w:date="2025-11-02T16:58:00Z" w16du:dateUtc="2025-11-02T11:28:00Z"/>
        </w:rPr>
      </w:pPr>
      <w:del w:id="1116" w:author="Srishti" w:date="2025-11-02T16:58:00Z" w16du:dateUtc="2025-11-02T11:28:00Z">
        <w:r w:rsidRPr="003E24BE" w:rsidDel="004D60F9">
          <w:rPr>
            <w:b/>
            <w:bCs/>
          </w:rPr>
          <w:delText>Example Exercise Code:</w:delText>
        </w:r>
      </w:del>
    </w:p>
    <w:p w14:paraId="1696DA37" w14:textId="379B5BFC" w:rsidR="003E24BE" w:rsidRPr="003E24BE" w:rsidDel="004D60F9" w:rsidRDefault="003E24BE" w:rsidP="003E24BE">
      <w:pPr>
        <w:pStyle w:val="SC-Source"/>
        <w:rPr>
          <w:del w:id="1117" w:author="Srishti" w:date="2025-11-02T16:58:00Z" w16du:dateUtc="2025-11-02T11:28:00Z"/>
        </w:rPr>
      </w:pPr>
      <w:del w:id="1118" w:author="Srishti" w:date="2025-11-02T16:58:00Z" w16du:dateUtc="2025-11-02T11:28:00Z">
        <w:r w:rsidDel="004D60F9">
          <w:delText>`</w:delText>
        </w:r>
        <w:r w:rsidRPr="003E24BE" w:rsidDel="004D60F9">
          <w:delText>python</w:delText>
        </w:r>
      </w:del>
    </w:p>
    <w:p w14:paraId="343E301F" w14:textId="5E24ADBC" w:rsidR="003E24BE" w:rsidRPr="003E24BE" w:rsidDel="004D60F9" w:rsidRDefault="003E24BE" w:rsidP="003E24BE">
      <w:pPr>
        <w:pStyle w:val="SC-Source"/>
        <w:rPr>
          <w:del w:id="1119" w:author="Srishti" w:date="2025-11-02T16:58:00Z" w16du:dateUtc="2025-11-02T11:28:00Z"/>
        </w:rPr>
      </w:pPr>
    </w:p>
    <w:p w14:paraId="50C8DB52" w14:textId="21B56FA3" w:rsidR="003E24BE" w:rsidRPr="003E24BE" w:rsidDel="004D60F9" w:rsidRDefault="003E24BE" w:rsidP="003E24BE">
      <w:pPr>
        <w:pStyle w:val="SC-Source"/>
        <w:rPr>
          <w:del w:id="1120" w:author="Srishti" w:date="2025-11-02T16:58:00Z" w16du:dateUtc="2025-11-02T11:28:00Z"/>
        </w:rPr>
      </w:pPr>
      <w:del w:id="1121" w:author="Srishti" w:date="2025-11-02T16:58:00Z" w16du:dateUtc="2025-11-02T11:28:00Z">
        <w:r w:rsidRPr="003E24BE" w:rsidDel="004D60F9">
          <w:delText># Step Decay Scheduler</w:delText>
        </w:r>
      </w:del>
    </w:p>
    <w:p w14:paraId="4492AC42" w14:textId="3AD0052A" w:rsidR="003E24BE" w:rsidRPr="003E24BE" w:rsidDel="004D60F9" w:rsidRDefault="6CC867A8" w:rsidP="003E24BE">
      <w:pPr>
        <w:pStyle w:val="SC-Source"/>
        <w:rPr>
          <w:del w:id="1122" w:author="Srishti" w:date="2025-11-02T16:58:00Z" w16du:dateUtc="2025-11-02T11:28:00Z"/>
        </w:rPr>
      </w:pPr>
      <w:del w:id="1123" w:author="Srishti" w:date="2025-11-02T16:58:00Z" w16du:dateUtc="2025-11-02T11:28:00Z">
        <w:r w:rsidRPr="6CC867A8" w:rsidDel="004D60F9">
          <w:rPr>
            <w:lang w:val="en-US"/>
          </w:rPr>
          <w:delText>step_scheduler = StepLR(optimizer, step_size=10, gamma=0.5)</w:delText>
        </w:r>
      </w:del>
    </w:p>
    <w:p w14:paraId="49E74727" w14:textId="5962F4F9" w:rsidR="003E24BE" w:rsidRPr="003E24BE" w:rsidDel="004D60F9" w:rsidRDefault="003E24BE" w:rsidP="003E24BE">
      <w:pPr>
        <w:pStyle w:val="SC-Source"/>
        <w:rPr>
          <w:del w:id="1124" w:author="Srishti" w:date="2025-11-02T16:58:00Z" w16du:dateUtc="2025-11-02T11:28:00Z"/>
        </w:rPr>
      </w:pPr>
    </w:p>
    <w:p w14:paraId="48A18194" w14:textId="37BF0725" w:rsidR="003E24BE" w:rsidRPr="003E24BE" w:rsidDel="004D60F9" w:rsidRDefault="003E24BE" w:rsidP="003E24BE">
      <w:pPr>
        <w:pStyle w:val="SC-Source"/>
        <w:rPr>
          <w:del w:id="1125" w:author="Srishti" w:date="2025-11-02T16:58:00Z" w16du:dateUtc="2025-11-02T11:28:00Z"/>
        </w:rPr>
      </w:pPr>
      <w:del w:id="1126" w:author="Srishti" w:date="2025-11-02T16:58:00Z" w16du:dateUtc="2025-11-02T11:28:00Z">
        <w:r w:rsidRPr="003E24BE" w:rsidDel="004D60F9">
          <w:delText># Cosine Annealing Scheduler</w:delText>
        </w:r>
      </w:del>
    </w:p>
    <w:p w14:paraId="76F4DF82" w14:textId="2F56A993" w:rsidR="003E24BE" w:rsidRPr="003E24BE" w:rsidDel="004D60F9" w:rsidRDefault="6CC867A8" w:rsidP="003E24BE">
      <w:pPr>
        <w:pStyle w:val="SC-Source"/>
        <w:rPr>
          <w:del w:id="1127" w:author="Srishti" w:date="2025-11-02T16:58:00Z" w16du:dateUtc="2025-11-02T11:28:00Z"/>
        </w:rPr>
      </w:pPr>
      <w:del w:id="1128" w:author="Srishti" w:date="2025-11-02T16:58:00Z" w16du:dateUtc="2025-11-02T11:28:00Z">
        <w:r w:rsidRPr="6CC867A8" w:rsidDel="004D60F9">
          <w:rPr>
            <w:lang w:val="en-US"/>
          </w:rPr>
          <w:delText>cosine_scheduler = CosineAnnealingLR(optimizer, T_max=50)</w:delText>
        </w:r>
      </w:del>
    </w:p>
    <w:p w14:paraId="2B2F68C7" w14:textId="2AB43A8E" w:rsidR="003E24BE" w:rsidRPr="003E24BE" w:rsidDel="004D60F9" w:rsidRDefault="003E24BE" w:rsidP="003E24BE">
      <w:pPr>
        <w:pStyle w:val="SC-Source"/>
        <w:rPr>
          <w:del w:id="1129" w:author="Srishti" w:date="2025-11-02T16:58:00Z" w16du:dateUtc="2025-11-02T11:28:00Z"/>
        </w:rPr>
      </w:pPr>
    </w:p>
    <w:p w14:paraId="54D35928" w14:textId="6094F29C" w:rsidR="003E24BE" w:rsidRPr="003E24BE" w:rsidDel="004D60F9" w:rsidRDefault="003E24BE" w:rsidP="003E24BE">
      <w:pPr>
        <w:pStyle w:val="SC-Source"/>
        <w:rPr>
          <w:del w:id="1130" w:author="Srishti" w:date="2025-11-02T16:58:00Z" w16du:dateUtc="2025-11-02T11:28:00Z"/>
        </w:rPr>
      </w:pPr>
      <w:del w:id="1131" w:author="Srishti" w:date="2025-11-02T16:58:00Z" w16du:dateUtc="2025-11-02T11:28:00Z">
        <w:r w:rsidRPr="003E24BE" w:rsidDel="004D60F9">
          <w:delText># Compare performance</w:delText>
        </w:r>
      </w:del>
    </w:p>
    <w:p w14:paraId="4B103C95" w14:textId="32815BC1" w:rsidR="003E24BE" w:rsidRPr="003E24BE" w:rsidDel="004D60F9" w:rsidRDefault="6CC867A8" w:rsidP="003E24BE">
      <w:pPr>
        <w:pStyle w:val="SC-Source"/>
        <w:rPr>
          <w:del w:id="1132" w:author="Srishti" w:date="2025-11-02T16:58:00Z" w16du:dateUtc="2025-11-02T11:28:00Z"/>
        </w:rPr>
      </w:pPr>
      <w:del w:id="1133" w:author="Srishti" w:date="2025-11-02T16:58:00Z" w16du:dateUtc="2025-11-02T11:28:00Z">
        <w:r w:rsidRPr="6CC867A8" w:rsidDel="004D60F9">
          <w:rPr>
            <w:lang w:val="en-US"/>
          </w:rPr>
          <w:delText>for scheduler, name in [(step_scheduler, "Step Decay"), (cosine_scheduler, "Cosine Annealing")]:</w:delText>
        </w:r>
      </w:del>
    </w:p>
    <w:p w14:paraId="48F0ECEE" w14:textId="36112C35" w:rsidR="003E24BE" w:rsidRPr="003E24BE" w:rsidDel="004D60F9" w:rsidRDefault="6CC867A8" w:rsidP="003E24BE">
      <w:pPr>
        <w:pStyle w:val="SC-Source"/>
        <w:rPr>
          <w:del w:id="1134" w:author="Srishti" w:date="2025-11-02T16:58:00Z" w16du:dateUtc="2025-11-02T11:28:00Z"/>
        </w:rPr>
      </w:pPr>
      <w:del w:id="1135" w:author="Srishti" w:date="2025-11-02T16:58:00Z" w16du:dateUtc="2025-11-02T11:28:00Z">
        <w:r w:rsidRPr="6CC867A8" w:rsidDel="004D60F9">
          <w:rPr>
            <w:lang w:val="en-US"/>
          </w:rPr>
          <w:delText xml:space="preserve">    optimizer = SGD(model.parameters(), lr=0.1)</w:delText>
        </w:r>
      </w:del>
    </w:p>
    <w:p w14:paraId="5DBE4744" w14:textId="79A138F4" w:rsidR="003E24BE" w:rsidRPr="003E24BE" w:rsidDel="004D60F9" w:rsidRDefault="003E24BE" w:rsidP="003E24BE">
      <w:pPr>
        <w:pStyle w:val="SC-Source"/>
        <w:rPr>
          <w:del w:id="1136" w:author="Srishti" w:date="2025-11-02T16:58:00Z" w16du:dateUtc="2025-11-02T11:28:00Z"/>
        </w:rPr>
      </w:pPr>
      <w:del w:id="1137" w:author="Srishti" w:date="2025-11-02T16:58:00Z" w16du:dateUtc="2025-11-02T11:28:00Z">
        <w:r w:rsidRPr="003E24BE" w:rsidDel="004D60F9">
          <w:delText xml:space="preserve">    scheduler = scheduler</w:delText>
        </w:r>
      </w:del>
    </w:p>
    <w:p w14:paraId="67C0EF9D" w14:textId="22C6B776" w:rsidR="003E24BE" w:rsidRPr="003E24BE" w:rsidDel="004D60F9" w:rsidRDefault="6CC867A8" w:rsidP="003E24BE">
      <w:pPr>
        <w:pStyle w:val="SC-Source"/>
        <w:rPr>
          <w:del w:id="1138" w:author="Srishti" w:date="2025-11-02T16:58:00Z" w16du:dateUtc="2025-11-02T11:28:00Z"/>
        </w:rPr>
      </w:pPr>
      <w:del w:id="1139" w:author="Srishti" w:date="2025-11-02T16:58:00Z" w16du:dateUtc="2025-11-02T11:28:00Z">
        <w:r w:rsidRPr="6CC867A8" w:rsidDel="004D60F9">
          <w:rPr>
            <w:lang w:val="en-US"/>
          </w:rPr>
          <w:delText xml:space="preserve">    train_model(model, data_loader, optimizer, scheduler)</w:delText>
        </w:r>
      </w:del>
    </w:p>
    <w:p w14:paraId="6FB55A29" w14:textId="0531DABD" w:rsidR="003E24BE" w:rsidRPr="003E24BE" w:rsidDel="004D60F9" w:rsidRDefault="6CC867A8" w:rsidP="003E24BE">
      <w:pPr>
        <w:pStyle w:val="SC-Source"/>
        <w:rPr>
          <w:del w:id="1140" w:author="Srishti" w:date="2025-11-02T16:58:00Z" w16du:dateUtc="2025-11-02T11:28:00Z"/>
        </w:rPr>
      </w:pPr>
      <w:del w:id="1141" w:author="Srishti" w:date="2025-11-02T16:58:00Z" w16du:dateUtc="2025-11-02T11:28:00Z">
        <w:r w:rsidRPr="6CC867A8" w:rsidDel="004D60F9">
          <w:rPr>
            <w:lang w:val="en-US"/>
          </w:rPr>
          <w:delText xml:space="preserve">    accuracy = evaluate_model(model, test_data)</w:delText>
        </w:r>
      </w:del>
    </w:p>
    <w:p w14:paraId="1B50C7F7" w14:textId="16A8D743" w:rsidR="003E24BE" w:rsidDel="004D60F9" w:rsidRDefault="003E24BE" w:rsidP="003E24BE">
      <w:pPr>
        <w:pStyle w:val="SC-Source"/>
        <w:rPr>
          <w:del w:id="1142" w:author="Srishti" w:date="2025-11-02T16:58:00Z" w16du:dateUtc="2025-11-02T11:28:00Z"/>
        </w:rPr>
      </w:pPr>
      <w:del w:id="1143" w:author="Srishti" w:date="2025-11-02T16:58:00Z" w16du:dateUtc="2025-11-02T11:28:00Z">
        <w:r w:rsidRPr="003E24BE" w:rsidDel="004D60F9">
          <w:delText xml:space="preserve">    print(f"{name} Accuracy: {accuracy:.2f}")</w:delText>
        </w:r>
      </w:del>
    </w:p>
    <w:p w14:paraId="7697D71B" w14:textId="2EBFA4F8" w:rsidR="003E24BE" w:rsidRPr="003E24BE" w:rsidDel="004D60F9" w:rsidRDefault="003E24BE" w:rsidP="003E24BE">
      <w:pPr>
        <w:pStyle w:val="SC-Source"/>
        <w:rPr>
          <w:del w:id="1144" w:author="Srishti" w:date="2025-11-02T16:58:00Z" w16du:dateUtc="2025-11-02T11:28:00Z"/>
        </w:rPr>
      </w:pPr>
      <w:del w:id="1145" w:author="Srishti" w:date="2025-11-02T16:58:00Z" w16du:dateUtc="2025-11-02T11:28:00Z">
        <w:r w:rsidDel="004D60F9">
          <w:delText>`</w:delText>
        </w:r>
      </w:del>
    </w:p>
    <w:p w14:paraId="051405F5" w14:textId="19BC7EE1" w:rsidR="003E24BE" w:rsidRPr="003E24BE" w:rsidDel="004D60F9" w:rsidRDefault="00FA136A" w:rsidP="002D2AAB">
      <w:pPr>
        <w:pStyle w:val="P-Regular"/>
        <w:jc w:val="both"/>
        <w:rPr>
          <w:del w:id="1146" w:author="Srishti" w:date="2025-11-02T16:58:00Z" w16du:dateUtc="2025-11-02T11:28:00Z"/>
        </w:rPr>
      </w:pPr>
      <w:del w:id="1147" w:author="Srishti" w:date="2025-11-02T16:58:00Z" w16du:dateUtc="2025-11-02T11:28:00Z">
        <w:r w:rsidDel="004D60F9">
          <w:rPr>
            <w:b/>
            <w:bCs/>
          </w:rPr>
          <w:delText>Takeaway</w:delText>
        </w:r>
        <w:r w:rsidR="003E24BE" w:rsidRPr="003E24BE" w:rsidDel="004D60F9">
          <w:rPr>
            <w:b/>
            <w:bCs/>
          </w:rPr>
          <w:delText>:</w:delText>
        </w:r>
        <w:r w:rsidR="003E24BE" w:rsidRPr="003E24BE" w:rsidDel="004D60F9">
          <w:delText xml:space="preserve"> Examine trade-offs between rapid convergence (Step Decay) and smooth parameter adjustments (Cosine Annealing) to </w:delText>
        </w:r>
        <w:r w:rsidR="00D003BE" w:rsidRPr="003E24BE" w:rsidDel="004D60F9">
          <w:delText>find</w:delText>
        </w:r>
        <w:r w:rsidR="003E24BE" w:rsidRPr="003E24BE" w:rsidDel="004D60F9">
          <w:delText xml:space="preserve"> the best fit for specific tasks.</w:delText>
        </w:r>
      </w:del>
    </w:p>
    <w:p w14:paraId="50771805" w14:textId="3E7FC0A9" w:rsidR="003E24BE" w:rsidRPr="003E24BE" w:rsidDel="004D60F9" w:rsidRDefault="003E24BE" w:rsidP="00A015D8">
      <w:pPr>
        <w:pStyle w:val="H3-Subheading"/>
        <w:rPr>
          <w:del w:id="1148" w:author="Srishti" w:date="2025-11-02T16:58:00Z" w16du:dateUtc="2025-11-02T11:28:00Z"/>
        </w:rPr>
      </w:pPr>
      <w:del w:id="1149" w:author="Srishti" w:date="2025-11-02T16:58:00Z" w16du:dateUtc="2025-11-02T11:28:00Z">
        <w:r w:rsidRPr="003E24BE" w:rsidDel="004D60F9">
          <w:delText>Analyze Noise Scheduling</w:delText>
        </w:r>
      </w:del>
    </w:p>
    <w:p w14:paraId="03E158DA" w14:textId="2D91F30E" w:rsidR="003E24BE" w:rsidRPr="003E24BE" w:rsidDel="004D60F9" w:rsidRDefault="003E24BE" w:rsidP="002D2AAB">
      <w:pPr>
        <w:pStyle w:val="P-Regular"/>
        <w:jc w:val="both"/>
        <w:rPr>
          <w:del w:id="1150" w:author="Srishti" w:date="2025-11-02T16:58:00Z" w16du:dateUtc="2025-11-02T11:28:00Z"/>
        </w:rPr>
      </w:pPr>
      <w:del w:id="1151" w:author="Srishti" w:date="2025-11-02T16:58:00Z" w16du:dateUtc="2025-11-02T11:28:00Z">
        <w:r w:rsidRPr="003E24BE" w:rsidDel="004D60F9">
          <w:rPr>
            <w:b/>
            <w:bCs/>
          </w:rPr>
          <w:delText>Objective:</w:delText>
        </w:r>
        <w:r w:rsidRPr="003E24BE" w:rsidDel="004D60F9">
          <w:delText xml:space="preserve"> Apply noise schedulers in a diffusion model and assess their impact on output quality and stability.</w:delText>
        </w:r>
      </w:del>
    </w:p>
    <w:p w14:paraId="771A5F49" w14:textId="78811932" w:rsidR="003E24BE" w:rsidRPr="003E24BE" w:rsidDel="004D60F9" w:rsidRDefault="003E24BE" w:rsidP="003E24BE">
      <w:pPr>
        <w:pStyle w:val="P-Regular"/>
        <w:rPr>
          <w:del w:id="1152" w:author="Srishti" w:date="2025-11-02T16:58:00Z" w16du:dateUtc="2025-11-02T11:28:00Z"/>
        </w:rPr>
      </w:pPr>
      <w:del w:id="1153" w:author="Srishti" w:date="2025-11-02T16:58:00Z" w16du:dateUtc="2025-11-02T11:28:00Z">
        <w:r w:rsidRPr="003E24BE" w:rsidDel="004D60F9">
          <w:rPr>
            <w:b/>
            <w:bCs/>
          </w:rPr>
          <w:delText>Instructions:</w:delText>
        </w:r>
      </w:del>
    </w:p>
    <w:p w14:paraId="49C66749" w14:textId="0D800C97" w:rsidR="003E24BE" w:rsidRPr="003E24BE" w:rsidDel="004D60F9" w:rsidRDefault="003E24BE" w:rsidP="003E24BE">
      <w:pPr>
        <w:pStyle w:val="P-Regular"/>
        <w:numPr>
          <w:ilvl w:val="0"/>
          <w:numId w:val="25"/>
        </w:numPr>
        <w:rPr>
          <w:del w:id="1154" w:author="Srishti" w:date="2025-11-02T16:58:00Z" w16du:dateUtc="2025-11-02T11:28:00Z"/>
        </w:rPr>
      </w:pPr>
      <w:del w:id="1155" w:author="Srishti" w:date="2025-11-02T16:58:00Z" w16du:dateUtc="2025-11-02T11:28:00Z">
        <w:r w:rsidRPr="003E24BE" w:rsidDel="004D60F9">
          <w:delText>Implement a noise schedule (e.g., linear or cosine decay).</w:delText>
        </w:r>
      </w:del>
    </w:p>
    <w:p w14:paraId="5B75276C" w14:textId="4B84A1C9" w:rsidR="003E24BE" w:rsidRPr="003E24BE" w:rsidDel="004D60F9" w:rsidRDefault="003E24BE" w:rsidP="002D2AAB">
      <w:pPr>
        <w:pStyle w:val="P-Regular"/>
        <w:numPr>
          <w:ilvl w:val="0"/>
          <w:numId w:val="25"/>
        </w:numPr>
        <w:jc w:val="both"/>
        <w:rPr>
          <w:del w:id="1156" w:author="Srishti" w:date="2025-11-02T16:58:00Z" w16du:dateUtc="2025-11-02T11:28:00Z"/>
        </w:rPr>
      </w:pPr>
      <w:del w:id="1157" w:author="Srishti" w:date="2025-11-02T16:58:00Z" w16du:dateUtc="2025-11-02T11:28:00Z">
        <w:r w:rsidRPr="003E24BE" w:rsidDel="004D60F9">
          <w:delText>Apply the schedule during inference on a diffusion-based text generation model.</w:delText>
        </w:r>
      </w:del>
    </w:p>
    <w:p w14:paraId="38763426" w14:textId="2DB94031" w:rsidR="003E24BE" w:rsidRPr="003E24BE" w:rsidDel="004D60F9" w:rsidRDefault="003E24BE" w:rsidP="002D2AAB">
      <w:pPr>
        <w:pStyle w:val="P-Regular"/>
        <w:numPr>
          <w:ilvl w:val="0"/>
          <w:numId w:val="25"/>
        </w:numPr>
        <w:jc w:val="both"/>
        <w:rPr>
          <w:del w:id="1158" w:author="Srishti" w:date="2025-11-02T16:58:00Z" w16du:dateUtc="2025-11-02T11:28:00Z"/>
        </w:rPr>
      </w:pPr>
      <w:del w:id="1159" w:author="Srishti" w:date="2025-11-02T16:58:00Z" w16du:dateUtc="2025-11-02T11:28:00Z">
        <w:r w:rsidRPr="003E24BE" w:rsidDel="004D60F9">
          <w:delText>Compare output coherence and semantic accuracy with and without noise scheduling.</w:delText>
        </w:r>
      </w:del>
    </w:p>
    <w:p w14:paraId="29BB6E72" w14:textId="5B0A1709" w:rsidR="003E24BE" w:rsidRPr="003E24BE" w:rsidDel="004D60F9" w:rsidRDefault="003E24BE" w:rsidP="003E24BE">
      <w:pPr>
        <w:pStyle w:val="P-Regular"/>
        <w:rPr>
          <w:del w:id="1160" w:author="Srishti" w:date="2025-11-02T16:58:00Z" w16du:dateUtc="2025-11-02T11:28:00Z"/>
        </w:rPr>
      </w:pPr>
      <w:del w:id="1161" w:author="Srishti" w:date="2025-11-02T16:58:00Z" w16du:dateUtc="2025-11-02T11:28:00Z">
        <w:r w:rsidRPr="003E24BE" w:rsidDel="004D60F9">
          <w:rPr>
            <w:b/>
            <w:bCs/>
          </w:rPr>
          <w:delText>Example Noise Scheduler Code:</w:delText>
        </w:r>
      </w:del>
    </w:p>
    <w:p w14:paraId="1688E0AF" w14:textId="2C8AF0F0" w:rsidR="003E24BE" w:rsidRPr="003E24BE" w:rsidDel="004D60F9" w:rsidRDefault="00A015D8" w:rsidP="00A015D8">
      <w:pPr>
        <w:pStyle w:val="SC-Source"/>
        <w:rPr>
          <w:del w:id="1162" w:author="Srishti" w:date="2025-11-02T16:58:00Z" w16du:dateUtc="2025-11-02T11:28:00Z"/>
        </w:rPr>
      </w:pPr>
      <w:del w:id="1163" w:author="Srishti" w:date="2025-11-02T16:58:00Z" w16du:dateUtc="2025-11-02T11:28:00Z">
        <w:r w:rsidDel="004D60F9">
          <w:delText>`</w:delText>
        </w:r>
        <w:r w:rsidR="003E24BE" w:rsidRPr="003E24BE" w:rsidDel="004D60F9">
          <w:delText>python</w:delText>
        </w:r>
      </w:del>
    </w:p>
    <w:p w14:paraId="4B7D2D68" w14:textId="6949EE4B" w:rsidR="00A015D8" w:rsidDel="004D60F9" w:rsidRDefault="00A015D8" w:rsidP="00A015D8">
      <w:pPr>
        <w:pStyle w:val="SC-Source"/>
        <w:rPr>
          <w:del w:id="1164" w:author="Srishti" w:date="2025-11-02T16:58:00Z" w16du:dateUtc="2025-11-02T11:28:00Z"/>
        </w:rPr>
      </w:pPr>
    </w:p>
    <w:p w14:paraId="22494E95" w14:textId="5A271DB4" w:rsidR="003E24BE" w:rsidRPr="003E24BE" w:rsidDel="004D60F9" w:rsidRDefault="6CC867A8" w:rsidP="00A015D8">
      <w:pPr>
        <w:pStyle w:val="SC-Source"/>
        <w:rPr>
          <w:del w:id="1165" w:author="Srishti" w:date="2025-11-02T16:58:00Z" w16du:dateUtc="2025-11-02T11:28:00Z"/>
        </w:rPr>
      </w:pPr>
      <w:del w:id="1166" w:author="Srishti" w:date="2025-11-02T16:58:00Z" w16du:dateUtc="2025-11-02T11:28:00Z">
        <w:r w:rsidRPr="6CC867A8" w:rsidDel="004D60F9">
          <w:rPr>
            <w:lang w:val="en-US"/>
          </w:rPr>
          <w:delText>def cosine_noise_schedule(t, T):</w:delText>
        </w:r>
      </w:del>
    </w:p>
    <w:p w14:paraId="71586180" w14:textId="2F76A42A" w:rsidR="003E24BE" w:rsidRPr="003E24BE" w:rsidDel="004D60F9" w:rsidRDefault="6CC867A8" w:rsidP="00A015D8">
      <w:pPr>
        <w:pStyle w:val="SC-Source"/>
        <w:rPr>
          <w:del w:id="1167" w:author="Srishti" w:date="2025-11-02T16:58:00Z" w16du:dateUtc="2025-11-02T11:28:00Z"/>
        </w:rPr>
      </w:pPr>
      <w:del w:id="1168" w:author="Srishti" w:date="2025-11-02T16:58:00Z" w16du:dateUtc="2025-11-02T11:28:00Z">
        <w:r w:rsidRPr="6CC867A8" w:rsidDel="004D60F9">
          <w:rPr>
            <w:lang w:val="en-US"/>
          </w:rPr>
          <w:delText xml:space="preserve">    return 0.5 * (1 + np.cos(np.pi * t / T))</w:delText>
        </w:r>
      </w:del>
    </w:p>
    <w:p w14:paraId="66A14E41" w14:textId="7584B5DF" w:rsidR="003E24BE" w:rsidRPr="003E24BE" w:rsidDel="004D60F9" w:rsidRDefault="003E24BE" w:rsidP="00A015D8">
      <w:pPr>
        <w:pStyle w:val="SC-Source"/>
        <w:rPr>
          <w:del w:id="1169" w:author="Srishti" w:date="2025-11-02T16:58:00Z" w16du:dateUtc="2025-11-02T11:28:00Z"/>
        </w:rPr>
      </w:pPr>
    </w:p>
    <w:p w14:paraId="5543FD09" w14:textId="28848D48" w:rsidR="003E24BE" w:rsidRPr="003E24BE" w:rsidDel="004D60F9" w:rsidRDefault="003E24BE" w:rsidP="00A015D8">
      <w:pPr>
        <w:pStyle w:val="SC-Source"/>
        <w:rPr>
          <w:del w:id="1170" w:author="Srishti" w:date="2025-11-02T16:58:00Z" w16du:dateUtc="2025-11-02T11:28:00Z"/>
        </w:rPr>
      </w:pPr>
      <w:del w:id="1171" w:author="Srishti" w:date="2025-11-02T16:58:00Z" w16du:dateUtc="2025-11-02T11:28:00Z">
        <w:r w:rsidRPr="003E24BE" w:rsidDel="004D60F9">
          <w:delText>for step in range(steps):</w:delText>
        </w:r>
      </w:del>
    </w:p>
    <w:p w14:paraId="2C4F31EA" w14:textId="510D9800" w:rsidR="003E24BE" w:rsidRPr="003E24BE" w:rsidDel="004D60F9" w:rsidRDefault="6CC867A8" w:rsidP="00A015D8">
      <w:pPr>
        <w:pStyle w:val="SC-Source"/>
        <w:rPr>
          <w:del w:id="1172" w:author="Srishti" w:date="2025-11-02T16:58:00Z" w16du:dateUtc="2025-11-02T11:28:00Z"/>
        </w:rPr>
      </w:pPr>
      <w:del w:id="1173" w:author="Srishti" w:date="2025-11-02T16:58:00Z" w16du:dateUtc="2025-11-02T11:28:00Z">
        <w:r w:rsidRPr="6CC867A8" w:rsidDel="004D60F9">
          <w:rPr>
            <w:lang w:val="en-US"/>
          </w:rPr>
          <w:delText xml:space="preserve">    noise_level = cosine_noise_schedule(step, steps)</w:delText>
        </w:r>
      </w:del>
    </w:p>
    <w:p w14:paraId="753AAA35" w14:textId="6F9B5B00" w:rsidR="003E24BE" w:rsidRPr="003E24BE" w:rsidDel="004D60F9" w:rsidRDefault="6CC867A8" w:rsidP="00A015D8">
      <w:pPr>
        <w:pStyle w:val="SC-Source"/>
        <w:rPr>
          <w:del w:id="1174" w:author="Srishti" w:date="2025-11-02T16:58:00Z" w16du:dateUtc="2025-11-02T11:28:00Z"/>
        </w:rPr>
      </w:pPr>
      <w:del w:id="1175" w:author="Srishti" w:date="2025-11-02T16:58:00Z" w16du:dateUtc="2025-11-02T11:28:00Z">
        <w:r w:rsidRPr="6CC867A8" w:rsidDel="004D60F9">
          <w:rPr>
            <w:lang w:val="en-US"/>
          </w:rPr>
          <w:delText xml:space="preserve">    output = model.generate(input_data, noise_level=noise_level)</w:delText>
        </w:r>
      </w:del>
    </w:p>
    <w:p w14:paraId="66A0A90A" w14:textId="141119FD" w:rsidR="003E24BE" w:rsidDel="004D60F9" w:rsidRDefault="6CC867A8" w:rsidP="00A015D8">
      <w:pPr>
        <w:pStyle w:val="SC-Source"/>
        <w:rPr>
          <w:del w:id="1176" w:author="Srishti" w:date="2025-11-02T16:58:00Z" w16du:dateUtc="2025-11-02T11:28:00Z"/>
        </w:rPr>
      </w:pPr>
      <w:del w:id="1177" w:author="Srishti" w:date="2025-11-02T16:58:00Z" w16du:dateUtc="2025-11-02T11:28:00Z">
        <w:r w:rsidRPr="6CC867A8" w:rsidDel="004D60F9">
          <w:rPr>
            <w:lang w:val="en-US"/>
          </w:rPr>
          <w:delText xml:space="preserve">    print(f"Step {step}, Noise Level: {noise_level}")</w:delText>
        </w:r>
      </w:del>
    </w:p>
    <w:p w14:paraId="6EBF3594" w14:textId="0652814A" w:rsidR="00A015D8" w:rsidRPr="003E24BE" w:rsidDel="004D60F9" w:rsidRDefault="00A015D8" w:rsidP="00A015D8">
      <w:pPr>
        <w:pStyle w:val="SC-Source"/>
        <w:rPr>
          <w:del w:id="1178" w:author="Srishti" w:date="2025-11-02T16:58:00Z" w16du:dateUtc="2025-11-02T11:28:00Z"/>
        </w:rPr>
      </w:pPr>
      <w:del w:id="1179" w:author="Srishti" w:date="2025-11-02T16:58:00Z" w16du:dateUtc="2025-11-02T11:28:00Z">
        <w:r w:rsidDel="004D60F9">
          <w:delText>`</w:delText>
        </w:r>
      </w:del>
    </w:p>
    <w:p w14:paraId="3C81D327" w14:textId="4AFEE3D0" w:rsidR="003E24BE" w:rsidRPr="003E24BE" w:rsidDel="004D60F9" w:rsidRDefault="00A015D8" w:rsidP="002D2AAB">
      <w:pPr>
        <w:pStyle w:val="P-Regular"/>
        <w:jc w:val="both"/>
        <w:rPr>
          <w:del w:id="1180" w:author="Srishti" w:date="2025-11-02T16:58:00Z" w16du:dateUtc="2025-11-02T11:28:00Z"/>
        </w:rPr>
      </w:pPr>
      <w:del w:id="1181" w:author="Srishti" w:date="2025-11-02T16:58:00Z" w16du:dateUtc="2025-11-02T11:28:00Z">
        <w:r w:rsidDel="004D60F9">
          <w:rPr>
            <w:b/>
            <w:bCs/>
          </w:rPr>
          <w:delText>Tale-away’s</w:delText>
        </w:r>
        <w:r w:rsidR="003E24BE" w:rsidRPr="003E24BE" w:rsidDel="004D60F9">
          <w:rPr>
            <w:b/>
            <w:bCs/>
          </w:rPr>
          <w:delText>:</w:delText>
        </w:r>
        <w:r w:rsidR="003E24BE" w:rsidRPr="003E24BE" w:rsidDel="004D60F9">
          <w:delText xml:space="preserve"> </w:delText>
        </w:r>
        <w:r w:rsidR="00D003BE" w:rsidRPr="003E24BE" w:rsidDel="004D60F9">
          <w:delText>See</w:delText>
        </w:r>
        <w:r w:rsidR="003E24BE" w:rsidRPr="003E24BE" w:rsidDel="004D60F9">
          <w:delText xml:space="preserve"> how noise scheduling refines model outputs, improving fluency and consistency across iterative predictions.</w:delText>
        </w:r>
      </w:del>
    </w:p>
    <w:p w14:paraId="7E8398B3" w14:textId="6FF9A84D" w:rsidR="003E24BE" w:rsidRPr="003E24BE" w:rsidDel="004D60F9" w:rsidRDefault="003E24BE" w:rsidP="00A015D8">
      <w:pPr>
        <w:pStyle w:val="H3-Subheading"/>
        <w:rPr>
          <w:del w:id="1182" w:author="Srishti" w:date="2025-11-02T16:58:00Z" w16du:dateUtc="2025-11-02T11:28:00Z"/>
        </w:rPr>
      </w:pPr>
      <w:del w:id="1183" w:author="Srishti" w:date="2025-11-02T16:58:00Z" w16du:dateUtc="2025-11-02T11:28:00Z">
        <w:r w:rsidRPr="003E24BE" w:rsidDel="004D60F9">
          <w:delText>Build a Custom Scheduler</w:delText>
        </w:r>
      </w:del>
    </w:p>
    <w:p w14:paraId="1985F3EE" w14:textId="69C2302E" w:rsidR="003E24BE" w:rsidRPr="003E24BE" w:rsidDel="004D60F9" w:rsidRDefault="003E24BE" w:rsidP="002D2AAB">
      <w:pPr>
        <w:pStyle w:val="P-Regular"/>
        <w:jc w:val="both"/>
        <w:rPr>
          <w:del w:id="1184" w:author="Srishti" w:date="2025-11-02T16:58:00Z" w16du:dateUtc="2025-11-02T11:28:00Z"/>
        </w:rPr>
      </w:pPr>
      <w:del w:id="1185" w:author="Srishti" w:date="2025-11-02T16:58:00Z" w16du:dateUtc="2025-11-02T11:28:00Z">
        <w:r w:rsidRPr="003E24BE" w:rsidDel="004D60F9">
          <w:rPr>
            <w:b/>
            <w:bCs/>
          </w:rPr>
          <w:delText>Objective:</w:delText>
        </w:r>
        <w:r w:rsidRPr="003E24BE" w:rsidDel="004D60F9">
          <w:delText xml:space="preserve"> Design a hybrid scheduler that combines discrete and continuous adjustments for a sentiment analysis pipeline.</w:delText>
        </w:r>
      </w:del>
    </w:p>
    <w:p w14:paraId="42EBB053" w14:textId="1994446D" w:rsidR="003E24BE" w:rsidRPr="003E24BE" w:rsidDel="004D60F9" w:rsidRDefault="003E24BE" w:rsidP="003E24BE">
      <w:pPr>
        <w:pStyle w:val="P-Regular"/>
        <w:rPr>
          <w:del w:id="1186" w:author="Srishti" w:date="2025-11-02T16:58:00Z" w16du:dateUtc="2025-11-02T11:28:00Z"/>
        </w:rPr>
      </w:pPr>
      <w:del w:id="1187" w:author="Srishti" w:date="2025-11-02T16:58:00Z" w16du:dateUtc="2025-11-02T11:28:00Z">
        <w:r w:rsidRPr="003E24BE" w:rsidDel="004D60F9">
          <w:rPr>
            <w:b/>
            <w:bCs/>
          </w:rPr>
          <w:delText>Instructions:</w:delText>
        </w:r>
      </w:del>
    </w:p>
    <w:p w14:paraId="66D84933" w14:textId="0F8EA58A" w:rsidR="003E24BE" w:rsidRPr="003E24BE" w:rsidDel="004D60F9" w:rsidRDefault="003E24BE" w:rsidP="002D2AAB">
      <w:pPr>
        <w:pStyle w:val="P-Regular"/>
        <w:numPr>
          <w:ilvl w:val="0"/>
          <w:numId w:val="26"/>
        </w:numPr>
        <w:jc w:val="both"/>
        <w:rPr>
          <w:del w:id="1188" w:author="Srishti" w:date="2025-11-02T16:58:00Z" w16du:dateUtc="2025-11-02T11:28:00Z"/>
        </w:rPr>
      </w:pPr>
      <w:del w:id="1189" w:author="Srishti" w:date="2025-11-02T16:58:00Z" w16du:dateUtc="2025-11-02T11:28:00Z">
        <w:r w:rsidRPr="003E24BE" w:rsidDel="004D60F9">
          <w:delText>Define a scheduler that employs Step Decay during early epochs and Cosine Annealing in later stages.</w:delText>
        </w:r>
      </w:del>
    </w:p>
    <w:p w14:paraId="127D1CB2" w14:textId="0B054D29" w:rsidR="003E24BE" w:rsidRPr="003E24BE" w:rsidDel="004D60F9" w:rsidRDefault="003E24BE" w:rsidP="003E24BE">
      <w:pPr>
        <w:pStyle w:val="P-Regular"/>
        <w:numPr>
          <w:ilvl w:val="0"/>
          <w:numId w:val="26"/>
        </w:numPr>
        <w:rPr>
          <w:del w:id="1190" w:author="Srishti" w:date="2025-11-02T16:58:00Z" w16du:dateUtc="2025-11-02T11:28:00Z"/>
        </w:rPr>
      </w:pPr>
      <w:del w:id="1191" w:author="Srishti" w:date="2025-11-02T16:58:00Z" w16du:dateUtc="2025-11-02T11:28:00Z">
        <w:r w:rsidRPr="003E24BE" w:rsidDel="004D60F9">
          <w:delText>Fine-tune a sentiment analysis model using this hybrid approach.</w:delText>
        </w:r>
      </w:del>
    </w:p>
    <w:p w14:paraId="64C2931B" w14:textId="40C0FE4A" w:rsidR="003E24BE" w:rsidRPr="003E24BE" w:rsidDel="004D60F9" w:rsidRDefault="003E24BE" w:rsidP="003E24BE">
      <w:pPr>
        <w:pStyle w:val="P-Regular"/>
        <w:numPr>
          <w:ilvl w:val="0"/>
          <w:numId w:val="26"/>
        </w:numPr>
        <w:rPr>
          <w:del w:id="1192" w:author="Srishti" w:date="2025-11-02T16:58:00Z" w16du:dateUtc="2025-11-02T11:28:00Z"/>
        </w:rPr>
      </w:pPr>
      <w:del w:id="1193" w:author="Srishti" w:date="2025-11-02T16:58:00Z" w16du:dateUtc="2025-11-02T11:28:00Z">
        <w:r w:rsidRPr="003E24BE" w:rsidDel="004D60F9">
          <w:delText>Compare performance against single-scheduler methods.</w:delText>
        </w:r>
      </w:del>
    </w:p>
    <w:p w14:paraId="179266BA" w14:textId="530A0597" w:rsidR="003E24BE" w:rsidRPr="003E24BE" w:rsidDel="004D60F9" w:rsidRDefault="003E24BE" w:rsidP="003E24BE">
      <w:pPr>
        <w:pStyle w:val="P-Regular"/>
        <w:rPr>
          <w:del w:id="1194" w:author="Srishti" w:date="2025-11-02T16:58:00Z" w16du:dateUtc="2025-11-02T11:28:00Z"/>
        </w:rPr>
      </w:pPr>
      <w:del w:id="1195" w:author="Srishti" w:date="2025-11-02T16:58:00Z" w16du:dateUtc="2025-11-02T11:28:00Z">
        <w:r w:rsidRPr="003E24BE" w:rsidDel="004D60F9">
          <w:rPr>
            <w:b/>
            <w:bCs/>
          </w:rPr>
          <w:delText>Example Hybrid Scheduler Code:</w:delText>
        </w:r>
      </w:del>
    </w:p>
    <w:p w14:paraId="667BA0F8" w14:textId="3E12A6D1" w:rsidR="003E24BE" w:rsidRPr="003E24BE" w:rsidDel="004D60F9" w:rsidRDefault="00A015D8" w:rsidP="00A015D8">
      <w:pPr>
        <w:pStyle w:val="SC-Source"/>
        <w:rPr>
          <w:del w:id="1196" w:author="Srishti" w:date="2025-11-02T16:58:00Z" w16du:dateUtc="2025-11-02T11:28:00Z"/>
        </w:rPr>
      </w:pPr>
      <w:del w:id="1197" w:author="Srishti" w:date="2025-11-02T16:58:00Z" w16du:dateUtc="2025-11-02T11:28:00Z">
        <w:r w:rsidDel="004D60F9">
          <w:delText>`</w:delText>
        </w:r>
        <w:r w:rsidR="003E24BE" w:rsidRPr="003E24BE" w:rsidDel="004D60F9">
          <w:delText>python</w:delText>
        </w:r>
      </w:del>
    </w:p>
    <w:p w14:paraId="2FDB3B29" w14:textId="6C96750B" w:rsidR="003E24BE" w:rsidRPr="003E24BE" w:rsidDel="004D60F9" w:rsidRDefault="003E24BE" w:rsidP="00A015D8">
      <w:pPr>
        <w:pStyle w:val="SC-Source"/>
        <w:rPr>
          <w:del w:id="1198" w:author="Srishti" w:date="2025-11-02T16:58:00Z" w16du:dateUtc="2025-11-02T11:28:00Z"/>
        </w:rPr>
      </w:pPr>
    </w:p>
    <w:p w14:paraId="08797169" w14:textId="39C7CCBA" w:rsidR="003E24BE" w:rsidRPr="003E24BE" w:rsidDel="004D60F9" w:rsidRDefault="6CC867A8" w:rsidP="00A015D8">
      <w:pPr>
        <w:pStyle w:val="SC-Source"/>
        <w:rPr>
          <w:del w:id="1199" w:author="Srishti" w:date="2025-11-02T16:58:00Z" w16du:dateUtc="2025-11-02T11:28:00Z"/>
        </w:rPr>
      </w:pPr>
      <w:del w:id="1200" w:author="Srishti" w:date="2025-11-02T16:58:00Z" w16du:dateUtc="2025-11-02T11:28:00Z">
        <w:r w:rsidRPr="6CC867A8" w:rsidDel="004D60F9">
          <w:rPr>
            <w:lang w:val="en-US"/>
          </w:rPr>
          <w:delText>def hybrid_schedule(epoch):</w:delText>
        </w:r>
      </w:del>
    </w:p>
    <w:p w14:paraId="360070A2" w14:textId="195CFD5C" w:rsidR="003E24BE" w:rsidRPr="003E24BE" w:rsidDel="004D60F9" w:rsidRDefault="003E24BE" w:rsidP="00A015D8">
      <w:pPr>
        <w:pStyle w:val="SC-Source"/>
        <w:rPr>
          <w:del w:id="1201" w:author="Srishti" w:date="2025-11-02T16:58:00Z" w16du:dateUtc="2025-11-02T11:28:00Z"/>
        </w:rPr>
      </w:pPr>
      <w:del w:id="1202" w:author="Srishti" w:date="2025-11-02T16:58:00Z" w16du:dateUtc="2025-11-02T11:28:00Z">
        <w:r w:rsidRPr="003E24BE" w:rsidDel="004D60F9">
          <w:delText xml:space="preserve">    if epoch &lt; 10:</w:delText>
        </w:r>
      </w:del>
    </w:p>
    <w:p w14:paraId="49EDC620" w14:textId="38CDBA06" w:rsidR="003E24BE" w:rsidRPr="003E24BE" w:rsidDel="004D60F9" w:rsidRDefault="6CC867A8" w:rsidP="00A015D8">
      <w:pPr>
        <w:pStyle w:val="SC-Source"/>
        <w:rPr>
          <w:del w:id="1203" w:author="Srishti" w:date="2025-11-02T16:58:00Z" w16du:dateUtc="2025-11-02T11:28:00Z"/>
        </w:rPr>
      </w:pPr>
      <w:del w:id="1204" w:author="Srishti" w:date="2025-11-02T16:58:00Z" w16du:dateUtc="2025-11-02T11:28:00Z">
        <w:r w:rsidRPr="6CC867A8" w:rsidDel="004D60F9">
          <w:rPr>
            <w:lang w:val="en-US"/>
          </w:rPr>
          <w:delText xml:space="preserve">        return 0.1  # Step Decay</w:delText>
        </w:r>
      </w:del>
    </w:p>
    <w:p w14:paraId="41D69A35" w14:textId="3CC6EB95" w:rsidR="003E24BE" w:rsidRPr="003E24BE" w:rsidDel="004D60F9" w:rsidRDefault="6CC867A8" w:rsidP="00A015D8">
      <w:pPr>
        <w:pStyle w:val="SC-Source"/>
        <w:rPr>
          <w:del w:id="1205" w:author="Srishti" w:date="2025-11-02T16:58:00Z" w16du:dateUtc="2025-11-02T11:28:00Z"/>
        </w:rPr>
      </w:pPr>
      <w:del w:id="1206" w:author="Srishti" w:date="2025-11-02T16:58:00Z" w16du:dateUtc="2025-11-02T11:28:00Z">
        <w:r w:rsidRPr="6CC867A8" w:rsidDel="004D60F9">
          <w:rPr>
            <w:lang w:val="en-US"/>
          </w:rPr>
          <w:delText xml:space="preserve">    return 0.1 * (1 + np.cos(np.pi * (epoch - 10) / 40))  # Cosine Annealing</w:delText>
        </w:r>
      </w:del>
    </w:p>
    <w:p w14:paraId="60E6C243" w14:textId="3648845A" w:rsidR="003E24BE" w:rsidRPr="003E24BE" w:rsidDel="004D60F9" w:rsidRDefault="003E24BE" w:rsidP="00A015D8">
      <w:pPr>
        <w:pStyle w:val="SC-Source"/>
        <w:rPr>
          <w:del w:id="1207" w:author="Srishti" w:date="2025-11-02T16:58:00Z" w16du:dateUtc="2025-11-02T11:28:00Z"/>
        </w:rPr>
      </w:pPr>
    </w:p>
    <w:p w14:paraId="0FB76A78" w14:textId="0044C22C" w:rsidR="003E24BE" w:rsidRPr="003E24BE" w:rsidDel="004D60F9" w:rsidRDefault="003E24BE" w:rsidP="00A015D8">
      <w:pPr>
        <w:pStyle w:val="SC-Source"/>
        <w:rPr>
          <w:del w:id="1208" w:author="Srishti" w:date="2025-11-02T16:58:00Z" w16du:dateUtc="2025-11-02T11:28:00Z"/>
        </w:rPr>
      </w:pPr>
      <w:del w:id="1209" w:author="Srishti" w:date="2025-11-02T16:58:00Z" w16du:dateUtc="2025-11-02T11:28:00Z">
        <w:r w:rsidRPr="003E24BE" w:rsidDel="004D60F9">
          <w:delText>for epoch in range(epochs):</w:delText>
        </w:r>
      </w:del>
    </w:p>
    <w:p w14:paraId="0A7C472D" w14:textId="03066DBD" w:rsidR="003E24BE" w:rsidRPr="003E24BE" w:rsidDel="004D60F9" w:rsidRDefault="6CC867A8" w:rsidP="00A015D8">
      <w:pPr>
        <w:pStyle w:val="SC-Source"/>
        <w:rPr>
          <w:del w:id="1210" w:author="Srishti" w:date="2025-11-02T16:58:00Z" w16du:dateUtc="2025-11-02T11:28:00Z"/>
        </w:rPr>
      </w:pPr>
      <w:del w:id="1211" w:author="Srishti" w:date="2025-11-02T16:58:00Z" w16du:dateUtc="2025-11-02T11:28:00Z">
        <w:r w:rsidRPr="6CC867A8" w:rsidDel="004D60F9">
          <w:rPr>
            <w:lang w:val="en-US"/>
          </w:rPr>
          <w:delText xml:space="preserve">    lr = hybrid_schedule(epoch)</w:delText>
        </w:r>
      </w:del>
    </w:p>
    <w:p w14:paraId="5CC34B0F" w14:textId="001FE1E1" w:rsidR="003E24BE" w:rsidRPr="003E24BE" w:rsidDel="004D60F9" w:rsidRDefault="6CC867A8" w:rsidP="00A015D8">
      <w:pPr>
        <w:pStyle w:val="SC-Source"/>
        <w:rPr>
          <w:del w:id="1212" w:author="Srishti" w:date="2025-11-02T16:58:00Z" w16du:dateUtc="2025-11-02T11:28:00Z"/>
        </w:rPr>
      </w:pPr>
      <w:del w:id="1213" w:author="Srishti" w:date="2025-11-02T16:58:00Z" w16du:dateUtc="2025-11-02T11:28:00Z">
        <w:r w:rsidRPr="6CC867A8" w:rsidDel="004D60F9">
          <w:rPr>
            <w:lang w:val="en-US"/>
          </w:rPr>
          <w:delText xml:space="preserve">    for param_group in optimizer.param_groups:</w:delText>
        </w:r>
      </w:del>
    </w:p>
    <w:p w14:paraId="4B2363C0" w14:textId="5DC810DF" w:rsidR="003E24BE" w:rsidRPr="003E24BE" w:rsidDel="004D60F9" w:rsidRDefault="6CC867A8" w:rsidP="6CC867A8">
      <w:pPr>
        <w:pStyle w:val="SC-Source"/>
        <w:rPr>
          <w:del w:id="1214" w:author="Srishti" w:date="2025-11-02T16:58:00Z" w16du:dateUtc="2025-11-02T11:28:00Z"/>
          <w:lang w:val="en-US"/>
        </w:rPr>
      </w:pPr>
      <w:del w:id="1215" w:author="Srishti" w:date="2025-11-02T16:58:00Z" w16du:dateUtc="2025-11-02T11:28:00Z">
        <w:r w:rsidRPr="6CC867A8" w:rsidDel="004D60F9">
          <w:rPr>
            <w:lang w:val="en-US"/>
          </w:rPr>
          <w:delText xml:space="preserve">        param_group['lr'] = lr</w:delText>
        </w:r>
      </w:del>
    </w:p>
    <w:p w14:paraId="27B6ACC5" w14:textId="20C1CC4E" w:rsidR="003E24BE" w:rsidDel="004D60F9" w:rsidRDefault="6CC867A8" w:rsidP="00A015D8">
      <w:pPr>
        <w:pStyle w:val="SC-Source"/>
        <w:rPr>
          <w:del w:id="1216" w:author="Srishti" w:date="2025-11-02T16:58:00Z" w16du:dateUtc="2025-11-02T11:28:00Z"/>
        </w:rPr>
      </w:pPr>
      <w:del w:id="1217" w:author="Srishti" w:date="2025-11-02T16:58:00Z" w16du:dateUtc="2025-11-02T11:28:00Z">
        <w:r w:rsidRPr="6CC867A8" w:rsidDel="004D60F9">
          <w:rPr>
            <w:lang w:val="en-US"/>
          </w:rPr>
          <w:delText xml:space="preserve">    train_model(...)</w:delText>
        </w:r>
      </w:del>
    </w:p>
    <w:p w14:paraId="619210E4" w14:textId="16B7C41A" w:rsidR="00A015D8" w:rsidRPr="003E24BE" w:rsidDel="004D60F9" w:rsidRDefault="00A015D8" w:rsidP="00A015D8">
      <w:pPr>
        <w:pStyle w:val="SC-Source"/>
        <w:rPr>
          <w:del w:id="1218" w:author="Srishti" w:date="2025-11-02T16:58:00Z" w16du:dateUtc="2025-11-02T11:28:00Z"/>
        </w:rPr>
      </w:pPr>
      <w:del w:id="1219" w:author="Srishti" w:date="2025-11-02T16:58:00Z" w16du:dateUtc="2025-11-02T11:28:00Z">
        <w:r w:rsidDel="004D60F9">
          <w:delText>`</w:delText>
        </w:r>
      </w:del>
    </w:p>
    <w:p w14:paraId="260ECA40" w14:textId="2A099010" w:rsidR="003E24BE" w:rsidRPr="003E24BE" w:rsidDel="004D60F9" w:rsidRDefault="00780B7C" w:rsidP="002D2AAB">
      <w:pPr>
        <w:pStyle w:val="P-Regular"/>
        <w:jc w:val="both"/>
        <w:rPr>
          <w:del w:id="1220" w:author="Srishti" w:date="2025-11-02T16:58:00Z" w16du:dateUtc="2025-11-02T11:28:00Z"/>
        </w:rPr>
      </w:pPr>
      <w:del w:id="1221" w:author="Srishti" w:date="2025-11-02T16:58:00Z" w16du:dateUtc="2025-11-02T11:28:00Z">
        <w:r w:rsidDel="004D60F9">
          <w:rPr>
            <w:b/>
            <w:bCs/>
          </w:rPr>
          <w:delText>Takeaway</w:delText>
        </w:r>
        <w:r w:rsidR="00A015D8" w:rsidDel="004D60F9">
          <w:rPr>
            <w:b/>
            <w:bCs/>
          </w:rPr>
          <w:delText>:</w:delText>
        </w:r>
        <w:r w:rsidR="003E24BE" w:rsidRPr="003E24BE" w:rsidDel="004D60F9">
          <w:delText xml:space="preserve"> Highlight the flexibility of hybrid schedulers in balancing rapid convergence with fine-tuned optimization, achieving superior results in noisy or imbalanced datasets.</w:delText>
        </w:r>
      </w:del>
    </w:p>
    <w:p w14:paraId="5437E6BD" w14:textId="77777777" w:rsidR="00A015D8" w:rsidRPr="00A015D8" w:rsidRDefault="00A015D8" w:rsidP="004D60F9">
      <w:pPr>
        <w:pStyle w:val="Heading1BPBHEB"/>
        <w:pPrChange w:id="1222" w:author="Srishti" w:date="2025-11-02T16:58:00Z" w16du:dateUtc="2025-11-02T11:28:00Z">
          <w:pPr>
            <w:pStyle w:val="H1-Section"/>
          </w:pPr>
        </w:pPrChange>
      </w:pPr>
      <w:r w:rsidRPr="00A015D8">
        <w:t>Conclusion</w:t>
      </w:r>
    </w:p>
    <w:p w14:paraId="7F9BBD7E" w14:textId="26D16FC7" w:rsidR="00A015D8" w:rsidDel="004D60F9" w:rsidRDefault="00A015D8" w:rsidP="004D60F9">
      <w:pPr>
        <w:pStyle w:val="NormalBPBHEB"/>
        <w:rPr>
          <w:del w:id="1223" w:author="Srishti" w:date="2025-11-02T16:59:00Z" w16du:dateUtc="2025-11-02T11:29:00Z"/>
        </w:rPr>
      </w:pPr>
      <w:del w:id="1224" w:author="Srishti" w:date="2025-11-02T16:58:00Z" w16du:dateUtc="2025-11-02T11:28:00Z">
        <w:r w:rsidRPr="00A015D8" w:rsidDel="004D60F9">
          <w:delText>Chapter 7</w:delText>
        </w:r>
      </w:del>
      <w:ins w:id="1225" w:author="Srishti" w:date="2025-11-02T16:58:00Z" w16du:dateUtc="2025-11-02T11:28:00Z">
        <w:r w:rsidR="004D60F9">
          <w:t>This chapter</w:t>
        </w:r>
      </w:ins>
      <w:r w:rsidRPr="00A015D8">
        <w:t xml:space="preserve"> delved into the pivotal role of schedulers in shaping the training and inference phases of </w:t>
      </w:r>
      <w:del w:id="1226" w:author="Srishti" w:date="2025-11-02T16:58:00Z" w16du:dateUtc="2025-11-02T11:28:00Z">
        <w:r w:rsidRPr="00A015D8" w:rsidDel="004D60F9">
          <w:delText>machine learning</w:delText>
        </w:r>
      </w:del>
      <w:ins w:id="1227" w:author="Srishti" w:date="2025-11-02T16:58:00Z" w16du:dateUtc="2025-11-02T11:28:00Z">
        <w:r w:rsidR="004D60F9">
          <w:t>ML</w:t>
        </w:r>
      </w:ins>
      <w:r w:rsidRPr="00A015D8">
        <w:t xml:space="preserve"> models. By examining discrete and continuous scheduling strategies, practical implementations, and real-world case studies, the chapter </w:t>
      </w:r>
      <w:r w:rsidR="00273316">
        <w:t>illustrates</w:t>
      </w:r>
      <w:r w:rsidR="00273316" w:rsidRPr="00A015D8">
        <w:t xml:space="preserve"> </w:t>
      </w:r>
      <w:r w:rsidRPr="00A015D8">
        <w:t xml:space="preserve">how these mechanisms </w:t>
      </w:r>
      <w:r w:rsidR="00341992" w:rsidRPr="00A015D8">
        <w:t>improve</w:t>
      </w:r>
      <w:r w:rsidRPr="00A015D8">
        <w:t xml:space="preserve"> convergence, resource allocation, and overall model performance. Readers gained a nuanced understanding of how to select and tailor schedulers to specific tasks, ensuring robustness, adaptability, and efficiency in a variety of NLP workflows. The comprehensive insights and examples provided serve as a foundation for integrating advanced scheduling techniques into complex machine learning pipelines.</w:t>
      </w:r>
    </w:p>
    <w:p w14:paraId="155E31B6" w14:textId="77777777" w:rsidR="004D60F9" w:rsidRPr="00A015D8" w:rsidRDefault="004D60F9" w:rsidP="004D60F9">
      <w:pPr>
        <w:pStyle w:val="NormalBPBHEB"/>
        <w:rPr>
          <w:ins w:id="1228" w:author="Srishti" w:date="2025-11-02T16:59:00Z" w16du:dateUtc="2025-11-02T11:29:00Z"/>
        </w:rPr>
        <w:pPrChange w:id="1229" w:author="Srishti" w:date="2025-11-02T16:58:00Z" w16du:dateUtc="2025-11-02T11:28:00Z">
          <w:pPr>
            <w:pStyle w:val="P-Regular"/>
            <w:jc w:val="both"/>
          </w:pPr>
        </w:pPrChange>
      </w:pPr>
    </w:p>
    <w:p w14:paraId="604B0726" w14:textId="3040C3F6" w:rsidR="00A015D8" w:rsidRPr="00A015D8" w:rsidDel="004D60F9" w:rsidRDefault="00A015D8" w:rsidP="00A015D8">
      <w:pPr>
        <w:pStyle w:val="H1-Section"/>
        <w:rPr>
          <w:del w:id="1230" w:author="Srishti" w:date="2025-11-02T16:58:00Z" w16du:dateUtc="2025-11-02T11:28:00Z"/>
        </w:rPr>
      </w:pPr>
      <w:del w:id="1231" w:author="Srishti" w:date="2025-11-02T16:58:00Z" w16du:dateUtc="2025-11-02T11:28:00Z">
        <w:r w:rsidRPr="00A015D8" w:rsidDel="004D60F9">
          <w:delText>Transition to Chapter 8: Advanced Inference Techniques</w:delText>
        </w:r>
      </w:del>
    </w:p>
    <w:p w14:paraId="395E27F4" w14:textId="04126547" w:rsidR="00295A4A" w:rsidRDefault="00617751" w:rsidP="004D60F9">
      <w:pPr>
        <w:pStyle w:val="NormalBPBHEB"/>
        <w:rPr>
          <w:ins w:id="1232" w:author="Srishti" w:date="2025-11-02T16:58:00Z" w16du:dateUtc="2025-11-02T11:28:00Z"/>
        </w:rPr>
        <w:pPrChange w:id="1233" w:author="Srishti" w:date="2025-11-02T16:59:00Z" w16du:dateUtc="2025-11-02T11:29:00Z">
          <w:pPr>
            <w:pStyle w:val="P-Regular"/>
            <w:jc w:val="both"/>
          </w:pPr>
        </w:pPrChange>
      </w:pPr>
      <w:r>
        <w:t xml:space="preserve">As we enter </w:t>
      </w:r>
      <w:r w:rsidRPr="001F332D">
        <w:rPr>
          <w:i/>
          <w:iCs/>
          <w:rPrChange w:id="1234" w:author="Srishti" w:date="2025-11-02T16:59:00Z" w16du:dateUtc="2025-11-02T11:29:00Z">
            <w:rPr>
              <w:lang w:val="en-US"/>
            </w:rPr>
          </w:rPrChange>
        </w:rPr>
        <w:t xml:space="preserve">Chapter 8, </w:t>
      </w:r>
      <w:ins w:id="1235" w:author="Srishti" w:date="2025-11-02T16:59:00Z" w16du:dateUtc="2025-11-02T11:29:00Z">
        <w:r w:rsidR="001F332D" w:rsidRPr="001F332D">
          <w:rPr>
            <w:i/>
            <w:iCs/>
            <w:rPrChange w:id="1236" w:author="Srishti" w:date="2025-11-02T16:59:00Z" w16du:dateUtc="2025-11-02T11:29:00Z">
              <w:rPr/>
            </w:rPrChange>
          </w:rPr>
          <w:t>Advanced Inference Techniques</w:t>
        </w:r>
        <w:r w:rsidR="001F332D">
          <w:t xml:space="preserve">, </w:t>
        </w:r>
      </w:ins>
      <w:r>
        <w:t xml:space="preserve">the focus shifts from training optimization to enhancing model performance during inference. Advanced inference techniques within the Hugging Face Diffusers library, such as active sampling, multi-stage inference, and prompt engineering, provide new ways to improve outputs and increase scalability. By combining the core principles of schedulers with these innovative strategies, </w:t>
      </w:r>
      <w:del w:id="1237" w:author="Srishti" w:date="2025-11-02T16:59:00Z" w16du:dateUtc="2025-11-02T11:29:00Z">
        <w:r w:rsidDel="001F332D">
          <w:delText>Chapter 8</w:delText>
        </w:r>
      </w:del>
      <w:ins w:id="1238" w:author="Srishti" w:date="2025-11-02T16:59:00Z" w16du:dateUtc="2025-11-02T11:29:00Z">
        <w:r w:rsidR="001F332D">
          <w:t>the following chapter</w:t>
        </w:r>
      </w:ins>
      <w:r>
        <w:t xml:space="preserve"> will give readers the tools to unlock the full potential of NLP applications in various challenging environments.</w:t>
      </w:r>
    </w:p>
    <w:p w14:paraId="11B2110F" w14:textId="77777777" w:rsidR="004D60F9" w:rsidRDefault="004D60F9" w:rsidP="001F332D">
      <w:pPr>
        <w:pStyle w:val="NormalBPBHEB"/>
        <w:rPr>
          <w:ins w:id="1239" w:author="Srishti" w:date="2025-11-02T16:58:00Z" w16du:dateUtc="2025-11-02T11:28:00Z"/>
        </w:rPr>
        <w:pPrChange w:id="1240" w:author="Srishti" w:date="2025-11-02T16:59:00Z" w16du:dateUtc="2025-11-02T11:29:00Z">
          <w:pPr>
            <w:pStyle w:val="P-Regular"/>
            <w:jc w:val="both"/>
          </w:pPr>
        </w:pPrChange>
      </w:pPr>
    </w:p>
    <w:p w14:paraId="3C183798" w14:textId="77777777" w:rsidR="004D60F9" w:rsidRPr="00833A99" w:rsidRDefault="004D60F9" w:rsidP="004D60F9">
      <w:pPr>
        <w:pStyle w:val="Heading1BPBHEB"/>
        <w:rPr>
          <w:ins w:id="1241" w:author="Srishti" w:date="2025-11-02T16:58:00Z" w16du:dateUtc="2025-11-02T11:28:00Z"/>
        </w:rPr>
      </w:pPr>
      <w:commentRangeStart w:id="1242"/>
      <w:ins w:id="1243" w:author="Srishti" w:date="2025-11-02T16:58:00Z" w16du:dateUtc="2025-11-02T11:28:00Z">
        <w:r>
          <w:t>Exercises</w:t>
        </w:r>
        <w:commentRangeEnd w:id="1242"/>
        <w:r>
          <w:rPr>
            <w:rStyle w:val="CommentReference"/>
            <w:rFonts w:ascii="Arial" w:eastAsia="Arial" w:hAnsi="Arial" w:cs="Arial"/>
            <w:b w:val="0"/>
          </w:rPr>
          <w:commentReference w:id="1242"/>
        </w:r>
      </w:ins>
    </w:p>
    <w:p w14:paraId="081992EC" w14:textId="77777777" w:rsidR="004D60F9" w:rsidRDefault="004D60F9" w:rsidP="004D60F9">
      <w:pPr>
        <w:pStyle w:val="NormalBPBHEB"/>
        <w:rPr>
          <w:ins w:id="1244" w:author="Srishti" w:date="2025-11-02T17:00:00Z" w16du:dateUtc="2025-11-02T11:30:00Z"/>
          <w:lang w:val="en"/>
        </w:rPr>
      </w:pPr>
      <w:ins w:id="1245" w:author="Srishti" w:date="2025-11-02T16:58:00Z" w16du:dateUtc="2025-11-02T11:28:00Z">
        <w:r>
          <w:rPr>
            <w:lang w:val="en"/>
          </w:rPr>
          <w:t>These exercises and case studies highlight the practical importance of schedulers in enhancing machine learning pipelines, providing readers with both theoretical insights and practical strategies for real-world applications.</w:t>
        </w:r>
      </w:ins>
    </w:p>
    <w:p w14:paraId="77BD5721" w14:textId="77777777" w:rsidR="001F332D" w:rsidRDefault="001F332D" w:rsidP="004D60F9">
      <w:pPr>
        <w:pStyle w:val="NormalBPBHEB"/>
        <w:rPr>
          <w:ins w:id="1246" w:author="Srishti" w:date="2025-11-02T16:58:00Z" w16du:dateUtc="2025-11-02T11:28:00Z"/>
        </w:rPr>
      </w:pPr>
    </w:p>
    <w:p w14:paraId="58260CE6" w14:textId="421AC256" w:rsidR="004D60F9" w:rsidRPr="003E24BE" w:rsidRDefault="004D60F9" w:rsidP="001F332D">
      <w:pPr>
        <w:pStyle w:val="Heading2BPBHEB"/>
        <w:rPr>
          <w:ins w:id="1247" w:author="Srishti" w:date="2025-11-02T16:58:00Z" w16du:dateUtc="2025-11-02T11:28:00Z"/>
        </w:rPr>
        <w:pPrChange w:id="1248" w:author="Srishti" w:date="2025-11-02T17:00:00Z" w16du:dateUtc="2025-11-02T11:30:00Z">
          <w:pPr>
            <w:pStyle w:val="H3-Subheading"/>
          </w:pPr>
        </w:pPrChange>
      </w:pPr>
      <w:ins w:id="1249" w:author="Srishti" w:date="2025-11-02T16:58:00Z" w16du:dateUtc="2025-11-02T11:28:00Z">
        <w:r w:rsidRPr="003E24BE">
          <w:t xml:space="preserve">Explore </w:t>
        </w:r>
      </w:ins>
      <w:ins w:id="1250" w:author="Srishti" w:date="2025-11-02T17:00:00Z" w16du:dateUtc="2025-11-02T11:30:00Z">
        <w:r w:rsidR="001F332D">
          <w:t>s</w:t>
        </w:r>
      </w:ins>
      <w:ins w:id="1251" w:author="Srishti" w:date="2025-11-02T16:58:00Z" w16du:dateUtc="2025-11-02T11:28:00Z">
        <w:r w:rsidRPr="003E24BE">
          <w:t xml:space="preserve">cheduler </w:t>
        </w:r>
      </w:ins>
      <w:ins w:id="1252" w:author="Srishti" w:date="2025-11-02T17:00:00Z" w16du:dateUtc="2025-11-02T11:30:00Z">
        <w:r w:rsidR="001F332D">
          <w:t>e</w:t>
        </w:r>
      </w:ins>
      <w:ins w:id="1253" w:author="Srishti" w:date="2025-11-02T16:58:00Z" w16du:dateUtc="2025-11-02T11:28:00Z">
        <w:r w:rsidRPr="003E24BE">
          <w:t>ffects</w:t>
        </w:r>
      </w:ins>
    </w:p>
    <w:p w14:paraId="46C9B0FD" w14:textId="386781B7" w:rsidR="004D60F9" w:rsidRPr="003E24BE" w:rsidRDefault="004D60F9" w:rsidP="001F332D">
      <w:pPr>
        <w:pStyle w:val="NormalBPBHEB"/>
        <w:rPr>
          <w:ins w:id="1254" w:author="Srishti" w:date="2025-11-02T16:58:00Z" w16du:dateUtc="2025-11-02T11:28:00Z"/>
        </w:rPr>
        <w:pPrChange w:id="1255" w:author="Srishti" w:date="2025-11-02T17:00:00Z" w16du:dateUtc="2025-11-02T11:30:00Z">
          <w:pPr>
            <w:pStyle w:val="P-Regular"/>
            <w:jc w:val="both"/>
          </w:pPr>
        </w:pPrChange>
      </w:pPr>
      <w:ins w:id="1256" w:author="Srishti" w:date="2025-11-02T16:58:00Z" w16du:dateUtc="2025-11-02T11:28:00Z">
        <w:r w:rsidRPr="003E24BE">
          <w:rPr>
            <w:b/>
            <w:bCs/>
          </w:rPr>
          <w:t>Objective</w:t>
        </w:r>
        <w:r w:rsidRPr="001F332D">
          <w:rPr>
            <w:rPrChange w:id="1257" w:author="Srishti" w:date="2025-11-02T17:00:00Z" w16du:dateUtc="2025-11-02T11:30:00Z">
              <w:rPr>
                <w:b/>
                <w:bCs/>
              </w:rPr>
            </w:rPrChange>
          </w:rPr>
          <w:t>:</w:t>
        </w:r>
        <w:r w:rsidRPr="001F332D">
          <w:t xml:space="preserve"> </w:t>
        </w:r>
        <w:r w:rsidRPr="003E24BE">
          <w:t xml:space="preserve">Compare the performance of </w:t>
        </w:r>
      </w:ins>
      <w:ins w:id="1258" w:author="Srishti" w:date="2025-11-02T17:00:00Z" w16du:dateUtc="2025-11-02T11:30:00Z">
        <w:r w:rsidR="001F332D">
          <w:t>s</w:t>
        </w:r>
      </w:ins>
      <w:ins w:id="1259" w:author="Srishti" w:date="2025-11-02T16:58:00Z" w16du:dateUtc="2025-11-02T11:28:00Z">
        <w:r w:rsidRPr="003E24BE">
          <w:t xml:space="preserve">tep </w:t>
        </w:r>
      </w:ins>
      <w:ins w:id="1260" w:author="Srishti" w:date="2025-11-02T17:00:00Z" w16du:dateUtc="2025-11-02T11:30:00Z">
        <w:r w:rsidR="001F332D">
          <w:t>d</w:t>
        </w:r>
      </w:ins>
      <w:ins w:id="1261" w:author="Srishti" w:date="2025-11-02T16:58:00Z" w16du:dateUtc="2025-11-02T11:28:00Z">
        <w:r w:rsidRPr="003E24BE">
          <w:t xml:space="preserve">ecay and </w:t>
        </w:r>
      </w:ins>
      <w:ins w:id="1262" w:author="Srishti" w:date="2025-11-02T17:00:00Z" w16du:dateUtc="2025-11-02T11:30:00Z">
        <w:r w:rsidR="001F332D">
          <w:t>c</w:t>
        </w:r>
      </w:ins>
      <w:ins w:id="1263" w:author="Srishti" w:date="2025-11-02T16:58:00Z" w16du:dateUtc="2025-11-02T11:28:00Z">
        <w:r w:rsidRPr="003E24BE">
          <w:t xml:space="preserve">osine </w:t>
        </w:r>
      </w:ins>
      <w:ins w:id="1264" w:author="Srishti" w:date="2025-11-02T17:00:00Z" w16du:dateUtc="2025-11-02T11:30:00Z">
        <w:r w:rsidR="001F332D">
          <w:t>a</w:t>
        </w:r>
      </w:ins>
      <w:ins w:id="1265" w:author="Srishti" w:date="2025-11-02T16:58:00Z" w16du:dateUtc="2025-11-02T11:28:00Z">
        <w:r w:rsidRPr="003E24BE">
          <w:t>nnealing schedulers on a text classification task. Investigate their impact on convergence speed, accuracy, and training stability.</w:t>
        </w:r>
      </w:ins>
    </w:p>
    <w:p w14:paraId="4297C728" w14:textId="5C758800" w:rsidR="004D60F9" w:rsidRPr="003E24BE" w:rsidRDefault="001F332D" w:rsidP="001F332D">
      <w:pPr>
        <w:pStyle w:val="NormalBPBHEB"/>
        <w:rPr>
          <w:ins w:id="1266" w:author="Srishti" w:date="2025-11-02T16:58:00Z" w16du:dateUtc="2025-11-02T11:28:00Z"/>
        </w:rPr>
        <w:pPrChange w:id="1267" w:author="Srishti" w:date="2025-11-02T17:00:00Z" w16du:dateUtc="2025-11-02T11:30:00Z">
          <w:pPr>
            <w:pStyle w:val="P-Regular"/>
          </w:pPr>
        </w:pPrChange>
      </w:pPr>
      <w:ins w:id="1268" w:author="Srishti" w:date="2025-11-02T17:00:00Z" w16du:dateUtc="2025-11-02T11:30:00Z">
        <w:r>
          <w:t>Refer to the following i</w:t>
        </w:r>
      </w:ins>
      <w:ins w:id="1269" w:author="Srishti" w:date="2025-11-02T16:58:00Z" w16du:dateUtc="2025-11-02T11:28:00Z">
        <w:r w:rsidR="004D60F9" w:rsidRPr="003E24BE">
          <w:t>nstructions:</w:t>
        </w:r>
      </w:ins>
    </w:p>
    <w:p w14:paraId="53C01CED" w14:textId="41A7996C" w:rsidR="004D60F9" w:rsidRPr="003E24BE" w:rsidRDefault="004D60F9" w:rsidP="001F332D">
      <w:pPr>
        <w:pStyle w:val="NormalBPBHEB"/>
        <w:numPr>
          <w:ilvl w:val="0"/>
          <w:numId w:val="35"/>
        </w:numPr>
        <w:rPr>
          <w:ins w:id="1270" w:author="Srishti" w:date="2025-11-02T16:58:00Z" w16du:dateUtc="2025-11-02T11:28:00Z"/>
        </w:rPr>
        <w:pPrChange w:id="1271" w:author="Srishti" w:date="2025-11-02T17:00:00Z" w16du:dateUtc="2025-11-02T11:30:00Z">
          <w:pPr>
            <w:pStyle w:val="P-Regular"/>
            <w:numPr>
              <w:numId w:val="24"/>
            </w:numPr>
            <w:tabs>
              <w:tab w:val="num" w:pos="720"/>
            </w:tabs>
            <w:ind w:left="720" w:hanging="360"/>
          </w:pPr>
        </w:pPrChange>
      </w:pPr>
      <w:ins w:id="1272" w:author="Srishti" w:date="2025-11-02T16:58:00Z" w16du:dateUtc="2025-11-02T11:28:00Z">
        <w:r w:rsidRPr="003E24BE">
          <w:t xml:space="preserve">Implement </w:t>
        </w:r>
      </w:ins>
      <w:ins w:id="1273" w:author="Srishti" w:date="2025-11-02T17:00:00Z" w16du:dateUtc="2025-11-02T11:30:00Z">
        <w:r w:rsidR="001F332D">
          <w:t>s</w:t>
        </w:r>
      </w:ins>
      <w:ins w:id="1274" w:author="Srishti" w:date="2025-11-02T16:58:00Z" w16du:dateUtc="2025-11-02T11:28:00Z">
        <w:r w:rsidRPr="003E24BE">
          <w:t xml:space="preserve">tep </w:t>
        </w:r>
      </w:ins>
      <w:ins w:id="1275" w:author="Srishti" w:date="2025-11-02T17:00:00Z" w16du:dateUtc="2025-11-02T11:30:00Z">
        <w:r w:rsidR="001F332D">
          <w:t>d</w:t>
        </w:r>
      </w:ins>
      <w:ins w:id="1276" w:author="Srishti" w:date="2025-11-02T16:58:00Z" w16du:dateUtc="2025-11-02T11:28:00Z">
        <w:r w:rsidRPr="003E24BE">
          <w:t xml:space="preserve">ecay and </w:t>
        </w:r>
      </w:ins>
      <w:ins w:id="1277" w:author="Srishti" w:date="2025-11-02T17:00:00Z" w16du:dateUtc="2025-11-02T11:30:00Z">
        <w:r w:rsidR="001F332D">
          <w:t>c</w:t>
        </w:r>
      </w:ins>
      <w:ins w:id="1278" w:author="Srishti" w:date="2025-11-02T16:58:00Z" w16du:dateUtc="2025-11-02T11:28:00Z">
        <w:r w:rsidRPr="003E24BE">
          <w:t>osine</w:t>
        </w:r>
      </w:ins>
      <w:ins w:id="1279" w:author="Srishti" w:date="2025-11-02T17:00:00Z" w16du:dateUtc="2025-11-02T11:30:00Z">
        <w:r w:rsidR="001F332D">
          <w:t xml:space="preserve"> a</w:t>
        </w:r>
      </w:ins>
      <w:ins w:id="1280" w:author="Srishti" w:date="2025-11-02T16:58:00Z" w16du:dateUtc="2025-11-02T11:28:00Z">
        <w:r w:rsidRPr="003E24BE">
          <w:t>nnealing schedulers.</w:t>
        </w:r>
      </w:ins>
    </w:p>
    <w:p w14:paraId="0C22904F" w14:textId="77777777" w:rsidR="004D60F9" w:rsidRPr="003E24BE" w:rsidRDefault="004D60F9" w:rsidP="001F332D">
      <w:pPr>
        <w:pStyle w:val="NormalBPBHEB"/>
        <w:numPr>
          <w:ilvl w:val="0"/>
          <w:numId w:val="35"/>
        </w:numPr>
        <w:rPr>
          <w:ins w:id="1281" w:author="Srishti" w:date="2025-11-02T16:58:00Z" w16du:dateUtc="2025-11-02T11:28:00Z"/>
        </w:rPr>
        <w:pPrChange w:id="1282" w:author="Srishti" w:date="2025-11-02T17:00:00Z" w16du:dateUtc="2025-11-02T11:30:00Z">
          <w:pPr>
            <w:pStyle w:val="P-Regular"/>
            <w:numPr>
              <w:numId w:val="24"/>
            </w:numPr>
            <w:tabs>
              <w:tab w:val="num" w:pos="720"/>
            </w:tabs>
            <w:ind w:left="720" w:hanging="360"/>
          </w:pPr>
        </w:pPrChange>
      </w:pPr>
      <w:ins w:id="1283" w:author="Srishti" w:date="2025-11-02T16:58:00Z" w16du:dateUtc="2025-11-02T11:28:00Z">
        <w:r w:rsidRPr="003E24BE">
          <w:t>Fine-tune a classification model using each scheduler.</w:t>
        </w:r>
      </w:ins>
    </w:p>
    <w:p w14:paraId="2506E2DE" w14:textId="77777777" w:rsidR="004D60F9" w:rsidRPr="003E24BE" w:rsidRDefault="004D60F9" w:rsidP="001F332D">
      <w:pPr>
        <w:pStyle w:val="NormalBPBHEB"/>
        <w:numPr>
          <w:ilvl w:val="0"/>
          <w:numId w:val="35"/>
        </w:numPr>
        <w:rPr>
          <w:ins w:id="1284" w:author="Srishti" w:date="2025-11-02T16:58:00Z" w16du:dateUtc="2025-11-02T11:28:00Z"/>
        </w:rPr>
        <w:pPrChange w:id="1285" w:author="Srishti" w:date="2025-11-02T17:00:00Z" w16du:dateUtc="2025-11-02T11:30:00Z">
          <w:pPr>
            <w:pStyle w:val="P-Regular"/>
            <w:numPr>
              <w:numId w:val="24"/>
            </w:numPr>
            <w:tabs>
              <w:tab w:val="num" w:pos="720"/>
            </w:tabs>
            <w:ind w:left="720" w:hanging="360"/>
            <w:jc w:val="both"/>
          </w:pPr>
        </w:pPrChange>
      </w:pPr>
      <w:ins w:id="1286" w:author="Srishti" w:date="2025-11-02T16:58:00Z" w16du:dateUtc="2025-11-02T11:28:00Z">
        <w:r w:rsidRPr="003E24BE">
          <w:lastRenderedPageBreak/>
          <w:t>Evaluate performance metrics</w:t>
        </w:r>
        <w:r>
          <w:t>, including</w:t>
        </w:r>
        <w:r w:rsidRPr="003E24BE">
          <w:t xml:space="preserve"> training time, validation accuracy, and loss stability.</w:t>
        </w:r>
      </w:ins>
    </w:p>
    <w:p w14:paraId="143A3305" w14:textId="3EFECDE2" w:rsidR="004D60F9" w:rsidRPr="003E24BE" w:rsidRDefault="001F332D" w:rsidP="001F332D">
      <w:pPr>
        <w:pStyle w:val="NormalBPBHEB"/>
        <w:rPr>
          <w:ins w:id="1287" w:author="Srishti" w:date="2025-11-02T16:58:00Z" w16du:dateUtc="2025-11-02T11:28:00Z"/>
        </w:rPr>
        <w:pPrChange w:id="1288" w:author="Srishti" w:date="2025-11-02T17:01:00Z" w16du:dateUtc="2025-11-02T11:31:00Z">
          <w:pPr>
            <w:pStyle w:val="P-Regular"/>
          </w:pPr>
        </w:pPrChange>
      </w:pPr>
      <w:ins w:id="1289" w:author="Srishti" w:date="2025-11-02T17:01:00Z" w16du:dateUtc="2025-11-02T11:31:00Z">
        <w:r>
          <w:t>The following is an e</w:t>
        </w:r>
      </w:ins>
      <w:ins w:id="1290" w:author="Srishti" w:date="2025-11-02T16:58:00Z" w16du:dateUtc="2025-11-02T11:28:00Z">
        <w:r w:rsidR="004D60F9" w:rsidRPr="003E24BE">
          <w:t>xample</w:t>
        </w:r>
      </w:ins>
      <w:ins w:id="1291" w:author="Srishti" w:date="2025-11-02T17:04:00Z" w16du:dateUtc="2025-11-02T11:34:00Z">
        <w:r>
          <w:t xml:space="preserve"> of an</w:t>
        </w:r>
      </w:ins>
      <w:ins w:id="1292" w:author="Srishti" w:date="2025-11-02T16:58:00Z" w16du:dateUtc="2025-11-02T11:28:00Z">
        <w:r w:rsidR="004D60F9" w:rsidRPr="003E24BE">
          <w:t xml:space="preserve"> </w:t>
        </w:r>
      </w:ins>
      <w:ins w:id="1293" w:author="Srishti" w:date="2025-11-02T17:01:00Z" w16du:dateUtc="2025-11-02T11:31:00Z">
        <w:r>
          <w:t>e</w:t>
        </w:r>
      </w:ins>
      <w:ins w:id="1294" w:author="Srishti" w:date="2025-11-02T16:58:00Z" w16du:dateUtc="2025-11-02T11:28:00Z">
        <w:r w:rsidR="004D60F9" w:rsidRPr="003E24BE">
          <w:t xml:space="preserve">xercise </w:t>
        </w:r>
      </w:ins>
      <w:ins w:id="1295" w:author="Srishti" w:date="2025-11-02T17:01:00Z" w16du:dateUtc="2025-11-02T11:31:00Z">
        <w:r>
          <w:t>c</w:t>
        </w:r>
      </w:ins>
      <w:ins w:id="1296" w:author="Srishti" w:date="2025-11-02T16:58:00Z" w16du:dateUtc="2025-11-02T11:28:00Z">
        <w:r w:rsidR="004D60F9" w:rsidRPr="003E24BE">
          <w:t>ode:</w:t>
        </w:r>
      </w:ins>
    </w:p>
    <w:p w14:paraId="17C40E87" w14:textId="77777777" w:rsidR="004D60F9" w:rsidRPr="001F332D" w:rsidRDefault="004D60F9" w:rsidP="004D60F9">
      <w:pPr>
        <w:pStyle w:val="SC-Source"/>
        <w:rPr>
          <w:ins w:id="1297" w:author="Srishti" w:date="2025-11-02T16:58:00Z" w16du:dateUtc="2025-11-02T11:28:00Z"/>
          <w:rFonts w:ascii="Consolas" w:hAnsi="Consolas"/>
          <w:sz w:val="20"/>
          <w:szCs w:val="20"/>
          <w:rPrChange w:id="1298" w:author="Srishti" w:date="2025-11-02T17:01:00Z" w16du:dateUtc="2025-11-02T11:31:00Z">
            <w:rPr>
              <w:ins w:id="1299" w:author="Srishti" w:date="2025-11-02T16:58:00Z" w16du:dateUtc="2025-11-02T11:28:00Z"/>
            </w:rPr>
          </w:rPrChange>
        </w:rPr>
      </w:pPr>
      <w:ins w:id="1300" w:author="Srishti" w:date="2025-11-02T16:58:00Z" w16du:dateUtc="2025-11-02T11:28:00Z">
        <w:r w:rsidRPr="001F332D">
          <w:rPr>
            <w:rFonts w:ascii="Consolas" w:hAnsi="Consolas"/>
            <w:sz w:val="20"/>
            <w:szCs w:val="20"/>
            <w:rPrChange w:id="1301" w:author="Srishti" w:date="2025-11-02T17:01:00Z" w16du:dateUtc="2025-11-02T11:31:00Z">
              <w:rPr/>
            </w:rPrChange>
          </w:rPr>
          <w:t>`python</w:t>
        </w:r>
      </w:ins>
    </w:p>
    <w:p w14:paraId="576DFE00" w14:textId="77777777" w:rsidR="004D60F9" w:rsidRPr="001F332D" w:rsidRDefault="004D60F9" w:rsidP="004D60F9">
      <w:pPr>
        <w:pStyle w:val="SC-Source"/>
        <w:rPr>
          <w:ins w:id="1302" w:author="Srishti" w:date="2025-11-02T16:58:00Z" w16du:dateUtc="2025-11-02T11:28:00Z"/>
          <w:rFonts w:ascii="Consolas" w:hAnsi="Consolas"/>
          <w:sz w:val="20"/>
          <w:szCs w:val="20"/>
          <w:rPrChange w:id="1303" w:author="Srishti" w:date="2025-11-02T17:01:00Z" w16du:dateUtc="2025-11-02T11:31:00Z">
            <w:rPr>
              <w:ins w:id="1304" w:author="Srishti" w:date="2025-11-02T16:58:00Z" w16du:dateUtc="2025-11-02T11:28:00Z"/>
            </w:rPr>
          </w:rPrChange>
        </w:rPr>
      </w:pPr>
    </w:p>
    <w:p w14:paraId="31B61F3E" w14:textId="77777777" w:rsidR="004D60F9" w:rsidRPr="001F332D" w:rsidRDefault="004D60F9" w:rsidP="004D60F9">
      <w:pPr>
        <w:pStyle w:val="SC-Source"/>
        <w:rPr>
          <w:ins w:id="1305" w:author="Srishti" w:date="2025-11-02T16:58:00Z" w16du:dateUtc="2025-11-02T11:28:00Z"/>
          <w:rFonts w:ascii="Consolas" w:hAnsi="Consolas"/>
          <w:sz w:val="20"/>
          <w:szCs w:val="20"/>
          <w:rPrChange w:id="1306" w:author="Srishti" w:date="2025-11-02T17:01:00Z" w16du:dateUtc="2025-11-02T11:31:00Z">
            <w:rPr>
              <w:ins w:id="1307" w:author="Srishti" w:date="2025-11-02T16:58:00Z" w16du:dateUtc="2025-11-02T11:28:00Z"/>
            </w:rPr>
          </w:rPrChange>
        </w:rPr>
      </w:pPr>
      <w:ins w:id="1308" w:author="Srishti" w:date="2025-11-02T16:58:00Z" w16du:dateUtc="2025-11-02T11:28:00Z">
        <w:r w:rsidRPr="001F332D">
          <w:rPr>
            <w:rFonts w:ascii="Consolas" w:hAnsi="Consolas"/>
            <w:sz w:val="20"/>
            <w:szCs w:val="20"/>
            <w:rPrChange w:id="1309" w:author="Srishti" w:date="2025-11-02T17:01:00Z" w16du:dateUtc="2025-11-02T11:31:00Z">
              <w:rPr/>
            </w:rPrChange>
          </w:rPr>
          <w:t># Step Decay Scheduler</w:t>
        </w:r>
      </w:ins>
    </w:p>
    <w:p w14:paraId="32D94DD0" w14:textId="77777777" w:rsidR="004D60F9" w:rsidRPr="001F332D" w:rsidRDefault="004D60F9" w:rsidP="004D60F9">
      <w:pPr>
        <w:pStyle w:val="SC-Source"/>
        <w:rPr>
          <w:ins w:id="1310" w:author="Srishti" w:date="2025-11-02T16:58:00Z" w16du:dateUtc="2025-11-02T11:28:00Z"/>
          <w:rFonts w:ascii="Consolas" w:hAnsi="Consolas"/>
          <w:sz w:val="20"/>
          <w:szCs w:val="20"/>
          <w:rPrChange w:id="1311" w:author="Srishti" w:date="2025-11-02T17:01:00Z" w16du:dateUtc="2025-11-02T11:31:00Z">
            <w:rPr>
              <w:ins w:id="1312" w:author="Srishti" w:date="2025-11-02T16:58:00Z" w16du:dateUtc="2025-11-02T11:28:00Z"/>
            </w:rPr>
          </w:rPrChange>
        </w:rPr>
      </w:pPr>
      <w:ins w:id="1313" w:author="Srishti" w:date="2025-11-02T16:58:00Z" w16du:dateUtc="2025-11-02T11:28:00Z">
        <w:r w:rsidRPr="001F332D">
          <w:rPr>
            <w:rFonts w:ascii="Consolas" w:hAnsi="Consolas"/>
            <w:sz w:val="20"/>
            <w:szCs w:val="20"/>
            <w:lang w:val="en-US"/>
            <w:rPrChange w:id="1314" w:author="Srishti" w:date="2025-11-02T17:01:00Z" w16du:dateUtc="2025-11-02T11:31:00Z">
              <w:rPr>
                <w:lang w:val="en-US"/>
              </w:rPr>
            </w:rPrChange>
          </w:rPr>
          <w:t>step_scheduler = StepLR(optimizer, step_size=10, gamma=0.5)</w:t>
        </w:r>
      </w:ins>
    </w:p>
    <w:p w14:paraId="558AF88E" w14:textId="77777777" w:rsidR="004D60F9" w:rsidRPr="001F332D" w:rsidRDefault="004D60F9" w:rsidP="004D60F9">
      <w:pPr>
        <w:pStyle w:val="SC-Source"/>
        <w:rPr>
          <w:ins w:id="1315" w:author="Srishti" w:date="2025-11-02T16:58:00Z" w16du:dateUtc="2025-11-02T11:28:00Z"/>
          <w:rFonts w:ascii="Consolas" w:hAnsi="Consolas"/>
          <w:sz w:val="20"/>
          <w:szCs w:val="20"/>
          <w:rPrChange w:id="1316" w:author="Srishti" w:date="2025-11-02T17:01:00Z" w16du:dateUtc="2025-11-02T11:31:00Z">
            <w:rPr>
              <w:ins w:id="1317" w:author="Srishti" w:date="2025-11-02T16:58:00Z" w16du:dateUtc="2025-11-02T11:28:00Z"/>
            </w:rPr>
          </w:rPrChange>
        </w:rPr>
      </w:pPr>
    </w:p>
    <w:p w14:paraId="4F6E512D" w14:textId="77777777" w:rsidR="004D60F9" w:rsidRPr="001F332D" w:rsidRDefault="004D60F9" w:rsidP="004D60F9">
      <w:pPr>
        <w:pStyle w:val="SC-Source"/>
        <w:rPr>
          <w:ins w:id="1318" w:author="Srishti" w:date="2025-11-02T16:58:00Z" w16du:dateUtc="2025-11-02T11:28:00Z"/>
          <w:rFonts w:ascii="Consolas" w:hAnsi="Consolas"/>
          <w:sz w:val="20"/>
          <w:szCs w:val="20"/>
          <w:rPrChange w:id="1319" w:author="Srishti" w:date="2025-11-02T17:01:00Z" w16du:dateUtc="2025-11-02T11:31:00Z">
            <w:rPr>
              <w:ins w:id="1320" w:author="Srishti" w:date="2025-11-02T16:58:00Z" w16du:dateUtc="2025-11-02T11:28:00Z"/>
            </w:rPr>
          </w:rPrChange>
        </w:rPr>
      </w:pPr>
      <w:ins w:id="1321" w:author="Srishti" w:date="2025-11-02T16:58:00Z" w16du:dateUtc="2025-11-02T11:28:00Z">
        <w:r w:rsidRPr="001F332D">
          <w:rPr>
            <w:rFonts w:ascii="Consolas" w:hAnsi="Consolas"/>
            <w:sz w:val="20"/>
            <w:szCs w:val="20"/>
            <w:rPrChange w:id="1322" w:author="Srishti" w:date="2025-11-02T17:01:00Z" w16du:dateUtc="2025-11-02T11:31:00Z">
              <w:rPr/>
            </w:rPrChange>
          </w:rPr>
          <w:t># Cosine Annealing Scheduler</w:t>
        </w:r>
      </w:ins>
    </w:p>
    <w:p w14:paraId="562D1346" w14:textId="77777777" w:rsidR="004D60F9" w:rsidRPr="001F332D" w:rsidRDefault="004D60F9" w:rsidP="004D60F9">
      <w:pPr>
        <w:pStyle w:val="SC-Source"/>
        <w:rPr>
          <w:ins w:id="1323" w:author="Srishti" w:date="2025-11-02T16:58:00Z" w16du:dateUtc="2025-11-02T11:28:00Z"/>
          <w:rFonts w:ascii="Consolas" w:hAnsi="Consolas"/>
          <w:sz w:val="20"/>
          <w:szCs w:val="20"/>
          <w:rPrChange w:id="1324" w:author="Srishti" w:date="2025-11-02T17:01:00Z" w16du:dateUtc="2025-11-02T11:31:00Z">
            <w:rPr>
              <w:ins w:id="1325" w:author="Srishti" w:date="2025-11-02T16:58:00Z" w16du:dateUtc="2025-11-02T11:28:00Z"/>
            </w:rPr>
          </w:rPrChange>
        </w:rPr>
      </w:pPr>
      <w:ins w:id="1326" w:author="Srishti" w:date="2025-11-02T16:58:00Z" w16du:dateUtc="2025-11-02T11:28:00Z">
        <w:r w:rsidRPr="001F332D">
          <w:rPr>
            <w:rFonts w:ascii="Consolas" w:hAnsi="Consolas"/>
            <w:sz w:val="20"/>
            <w:szCs w:val="20"/>
            <w:lang w:val="en-US"/>
            <w:rPrChange w:id="1327" w:author="Srishti" w:date="2025-11-02T17:01:00Z" w16du:dateUtc="2025-11-02T11:31:00Z">
              <w:rPr>
                <w:lang w:val="en-US"/>
              </w:rPr>
            </w:rPrChange>
          </w:rPr>
          <w:t>cosine_scheduler = CosineAnnealingLR(optimizer, T_max=50)</w:t>
        </w:r>
      </w:ins>
    </w:p>
    <w:p w14:paraId="1A493BCC" w14:textId="77777777" w:rsidR="004D60F9" w:rsidRPr="001F332D" w:rsidRDefault="004D60F9" w:rsidP="004D60F9">
      <w:pPr>
        <w:pStyle w:val="SC-Source"/>
        <w:rPr>
          <w:ins w:id="1328" w:author="Srishti" w:date="2025-11-02T16:58:00Z" w16du:dateUtc="2025-11-02T11:28:00Z"/>
          <w:rFonts w:ascii="Consolas" w:hAnsi="Consolas"/>
          <w:sz w:val="20"/>
          <w:szCs w:val="20"/>
          <w:rPrChange w:id="1329" w:author="Srishti" w:date="2025-11-02T17:01:00Z" w16du:dateUtc="2025-11-02T11:31:00Z">
            <w:rPr>
              <w:ins w:id="1330" w:author="Srishti" w:date="2025-11-02T16:58:00Z" w16du:dateUtc="2025-11-02T11:28:00Z"/>
            </w:rPr>
          </w:rPrChange>
        </w:rPr>
      </w:pPr>
    </w:p>
    <w:p w14:paraId="0687D303" w14:textId="77777777" w:rsidR="004D60F9" w:rsidRPr="001F332D" w:rsidRDefault="004D60F9" w:rsidP="004D60F9">
      <w:pPr>
        <w:pStyle w:val="SC-Source"/>
        <w:rPr>
          <w:ins w:id="1331" w:author="Srishti" w:date="2025-11-02T16:58:00Z" w16du:dateUtc="2025-11-02T11:28:00Z"/>
          <w:rFonts w:ascii="Consolas" w:hAnsi="Consolas"/>
          <w:sz w:val="20"/>
          <w:szCs w:val="20"/>
          <w:rPrChange w:id="1332" w:author="Srishti" w:date="2025-11-02T17:01:00Z" w16du:dateUtc="2025-11-02T11:31:00Z">
            <w:rPr>
              <w:ins w:id="1333" w:author="Srishti" w:date="2025-11-02T16:58:00Z" w16du:dateUtc="2025-11-02T11:28:00Z"/>
            </w:rPr>
          </w:rPrChange>
        </w:rPr>
      </w:pPr>
      <w:ins w:id="1334" w:author="Srishti" w:date="2025-11-02T16:58:00Z" w16du:dateUtc="2025-11-02T11:28:00Z">
        <w:r w:rsidRPr="001F332D">
          <w:rPr>
            <w:rFonts w:ascii="Consolas" w:hAnsi="Consolas"/>
            <w:sz w:val="20"/>
            <w:szCs w:val="20"/>
            <w:rPrChange w:id="1335" w:author="Srishti" w:date="2025-11-02T17:01:00Z" w16du:dateUtc="2025-11-02T11:31:00Z">
              <w:rPr/>
            </w:rPrChange>
          </w:rPr>
          <w:t># Compare performance</w:t>
        </w:r>
      </w:ins>
    </w:p>
    <w:p w14:paraId="23B6BBA9" w14:textId="77777777" w:rsidR="004D60F9" w:rsidRPr="001F332D" w:rsidRDefault="004D60F9" w:rsidP="004D60F9">
      <w:pPr>
        <w:pStyle w:val="SC-Source"/>
        <w:rPr>
          <w:ins w:id="1336" w:author="Srishti" w:date="2025-11-02T16:58:00Z" w16du:dateUtc="2025-11-02T11:28:00Z"/>
          <w:rFonts w:ascii="Consolas" w:hAnsi="Consolas"/>
          <w:sz w:val="20"/>
          <w:szCs w:val="20"/>
          <w:rPrChange w:id="1337" w:author="Srishti" w:date="2025-11-02T17:01:00Z" w16du:dateUtc="2025-11-02T11:31:00Z">
            <w:rPr>
              <w:ins w:id="1338" w:author="Srishti" w:date="2025-11-02T16:58:00Z" w16du:dateUtc="2025-11-02T11:28:00Z"/>
            </w:rPr>
          </w:rPrChange>
        </w:rPr>
      </w:pPr>
      <w:ins w:id="1339" w:author="Srishti" w:date="2025-11-02T16:58:00Z" w16du:dateUtc="2025-11-02T11:28:00Z">
        <w:r w:rsidRPr="001F332D">
          <w:rPr>
            <w:rFonts w:ascii="Consolas" w:hAnsi="Consolas"/>
            <w:sz w:val="20"/>
            <w:szCs w:val="20"/>
            <w:lang w:val="en-US"/>
            <w:rPrChange w:id="1340" w:author="Srishti" w:date="2025-11-02T17:01:00Z" w16du:dateUtc="2025-11-02T11:31:00Z">
              <w:rPr>
                <w:lang w:val="en-US"/>
              </w:rPr>
            </w:rPrChange>
          </w:rPr>
          <w:t>for scheduler, name in [(step_scheduler, "Step Decay"), (cosine_scheduler, "Cosine Annealing")]:</w:t>
        </w:r>
      </w:ins>
    </w:p>
    <w:p w14:paraId="344A0442" w14:textId="77777777" w:rsidR="004D60F9" w:rsidRPr="001F332D" w:rsidRDefault="004D60F9" w:rsidP="004D60F9">
      <w:pPr>
        <w:pStyle w:val="SC-Source"/>
        <w:rPr>
          <w:ins w:id="1341" w:author="Srishti" w:date="2025-11-02T16:58:00Z" w16du:dateUtc="2025-11-02T11:28:00Z"/>
          <w:rFonts w:ascii="Consolas" w:hAnsi="Consolas"/>
          <w:sz w:val="20"/>
          <w:szCs w:val="20"/>
          <w:rPrChange w:id="1342" w:author="Srishti" w:date="2025-11-02T17:01:00Z" w16du:dateUtc="2025-11-02T11:31:00Z">
            <w:rPr>
              <w:ins w:id="1343" w:author="Srishti" w:date="2025-11-02T16:58:00Z" w16du:dateUtc="2025-11-02T11:28:00Z"/>
            </w:rPr>
          </w:rPrChange>
        </w:rPr>
      </w:pPr>
      <w:ins w:id="1344" w:author="Srishti" w:date="2025-11-02T16:58:00Z" w16du:dateUtc="2025-11-02T11:28:00Z">
        <w:r w:rsidRPr="001F332D">
          <w:rPr>
            <w:rFonts w:ascii="Consolas" w:hAnsi="Consolas"/>
            <w:sz w:val="20"/>
            <w:szCs w:val="20"/>
            <w:lang w:val="en-US"/>
            <w:rPrChange w:id="1345" w:author="Srishti" w:date="2025-11-02T17:01:00Z" w16du:dateUtc="2025-11-02T11:31:00Z">
              <w:rPr>
                <w:lang w:val="en-US"/>
              </w:rPr>
            </w:rPrChange>
          </w:rPr>
          <w:t xml:space="preserve">    optimizer = SGD(model.parameters(), lr=0.1)</w:t>
        </w:r>
      </w:ins>
    </w:p>
    <w:p w14:paraId="169224DB" w14:textId="77777777" w:rsidR="004D60F9" w:rsidRPr="001F332D" w:rsidRDefault="004D60F9" w:rsidP="004D60F9">
      <w:pPr>
        <w:pStyle w:val="SC-Source"/>
        <w:rPr>
          <w:ins w:id="1346" w:author="Srishti" w:date="2025-11-02T16:58:00Z" w16du:dateUtc="2025-11-02T11:28:00Z"/>
          <w:rFonts w:ascii="Consolas" w:hAnsi="Consolas"/>
          <w:sz w:val="20"/>
          <w:szCs w:val="20"/>
          <w:rPrChange w:id="1347" w:author="Srishti" w:date="2025-11-02T17:01:00Z" w16du:dateUtc="2025-11-02T11:31:00Z">
            <w:rPr>
              <w:ins w:id="1348" w:author="Srishti" w:date="2025-11-02T16:58:00Z" w16du:dateUtc="2025-11-02T11:28:00Z"/>
            </w:rPr>
          </w:rPrChange>
        </w:rPr>
      </w:pPr>
      <w:ins w:id="1349" w:author="Srishti" w:date="2025-11-02T16:58:00Z" w16du:dateUtc="2025-11-02T11:28:00Z">
        <w:r w:rsidRPr="001F332D">
          <w:rPr>
            <w:rFonts w:ascii="Consolas" w:hAnsi="Consolas"/>
            <w:sz w:val="20"/>
            <w:szCs w:val="20"/>
            <w:rPrChange w:id="1350" w:author="Srishti" w:date="2025-11-02T17:01:00Z" w16du:dateUtc="2025-11-02T11:31:00Z">
              <w:rPr/>
            </w:rPrChange>
          </w:rPr>
          <w:t xml:space="preserve">    scheduler = scheduler</w:t>
        </w:r>
      </w:ins>
    </w:p>
    <w:p w14:paraId="7F9CA6F8" w14:textId="77777777" w:rsidR="004D60F9" w:rsidRPr="001F332D" w:rsidRDefault="004D60F9" w:rsidP="004D60F9">
      <w:pPr>
        <w:pStyle w:val="SC-Source"/>
        <w:rPr>
          <w:ins w:id="1351" w:author="Srishti" w:date="2025-11-02T16:58:00Z" w16du:dateUtc="2025-11-02T11:28:00Z"/>
          <w:rFonts w:ascii="Consolas" w:hAnsi="Consolas"/>
          <w:sz w:val="20"/>
          <w:szCs w:val="20"/>
          <w:rPrChange w:id="1352" w:author="Srishti" w:date="2025-11-02T17:01:00Z" w16du:dateUtc="2025-11-02T11:31:00Z">
            <w:rPr>
              <w:ins w:id="1353" w:author="Srishti" w:date="2025-11-02T16:58:00Z" w16du:dateUtc="2025-11-02T11:28:00Z"/>
            </w:rPr>
          </w:rPrChange>
        </w:rPr>
      </w:pPr>
      <w:ins w:id="1354" w:author="Srishti" w:date="2025-11-02T16:58:00Z" w16du:dateUtc="2025-11-02T11:28:00Z">
        <w:r w:rsidRPr="001F332D">
          <w:rPr>
            <w:rFonts w:ascii="Consolas" w:hAnsi="Consolas"/>
            <w:sz w:val="20"/>
            <w:szCs w:val="20"/>
            <w:lang w:val="en-US"/>
            <w:rPrChange w:id="1355" w:author="Srishti" w:date="2025-11-02T17:01:00Z" w16du:dateUtc="2025-11-02T11:31:00Z">
              <w:rPr>
                <w:lang w:val="en-US"/>
              </w:rPr>
            </w:rPrChange>
          </w:rPr>
          <w:t xml:space="preserve">    train_model(model, data_loader, optimizer, scheduler)</w:t>
        </w:r>
      </w:ins>
    </w:p>
    <w:p w14:paraId="37BE67E3" w14:textId="77777777" w:rsidR="004D60F9" w:rsidRPr="001F332D" w:rsidRDefault="004D60F9" w:rsidP="004D60F9">
      <w:pPr>
        <w:pStyle w:val="SC-Source"/>
        <w:rPr>
          <w:ins w:id="1356" w:author="Srishti" w:date="2025-11-02T16:58:00Z" w16du:dateUtc="2025-11-02T11:28:00Z"/>
          <w:rFonts w:ascii="Consolas" w:hAnsi="Consolas"/>
          <w:sz w:val="20"/>
          <w:szCs w:val="20"/>
          <w:rPrChange w:id="1357" w:author="Srishti" w:date="2025-11-02T17:01:00Z" w16du:dateUtc="2025-11-02T11:31:00Z">
            <w:rPr>
              <w:ins w:id="1358" w:author="Srishti" w:date="2025-11-02T16:58:00Z" w16du:dateUtc="2025-11-02T11:28:00Z"/>
            </w:rPr>
          </w:rPrChange>
        </w:rPr>
      </w:pPr>
      <w:ins w:id="1359" w:author="Srishti" w:date="2025-11-02T16:58:00Z" w16du:dateUtc="2025-11-02T11:28:00Z">
        <w:r w:rsidRPr="001F332D">
          <w:rPr>
            <w:rFonts w:ascii="Consolas" w:hAnsi="Consolas"/>
            <w:sz w:val="20"/>
            <w:szCs w:val="20"/>
            <w:lang w:val="en-US"/>
            <w:rPrChange w:id="1360" w:author="Srishti" w:date="2025-11-02T17:01:00Z" w16du:dateUtc="2025-11-02T11:31:00Z">
              <w:rPr>
                <w:lang w:val="en-US"/>
              </w:rPr>
            </w:rPrChange>
          </w:rPr>
          <w:t xml:space="preserve">    accuracy = evaluate_model(model, test_data)</w:t>
        </w:r>
      </w:ins>
    </w:p>
    <w:p w14:paraId="1EA4499B" w14:textId="77777777" w:rsidR="004D60F9" w:rsidRPr="001F332D" w:rsidRDefault="004D60F9" w:rsidP="004D60F9">
      <w:pPr>
        <w:pStyle w:val="SC-Source"/>
        <w:rPr>
          <w:ins w:id="1361" w:author="Srishti" w:date="2025-11-02T16:58:00Z" w16du:dateUtc="2025-11-02T11:28:00Z"/>
          <w:rFonts w:ascii="Consolas" w:hAnsi="Consolas"/>
          <w:sz w:val="20"/>
          <w:szCs w:val="20"/>
          <w:rPrChange w:id="1362" w:author="Srishti" w:date="2025-11-02T17:01:00Z" w16du:dateUtc="2025-11-02T11:31:00Z">
            <w:rPr>
              <w:ins w:id="1363" w:author="Srishti" w:date="2025-11-02T16:58:00Z" w16du:dateUtc="2025-11-02T11:28:00Z"/>
            </w:rPr>
          </w:rPrChange>
        </w:rPr>
      </w:pPr>
      <w:ins w:id="1364" w:author="Srishti" w:date="2025-11-02T16:58:00Z" w16du:dateUtc="2025-11-02T11:28:00Z">
        <w:r w:rsidRPr="001F332D">
          <w:rPr>
            <w:rFonts w:ascii="Consolas" w:hAnsi="Consolas"/>
            <w:sz w:val="20"/>
            <w:szCs w:val="20"/>
            <w:rPrChange w:id="1365" w:author="Srishti" w:date="2025-11-02T17:01:00Z" w16du:dateUtc="2025-11-02T11:31:00Z">
              <w:rPr/>
            </w:rPrChange>
          </w:rPr>
          <w:t xml:space="preserve">    print(f"{name} Accuracy: {accuracy:.2f}")</w:t>
        </w:r>
      </w:ins>
    </w:p>
    <w:p w14:paraId="1FA8867E" w14:textId="77777777" w:rsidR="004D60F9" w:rsidRPr="001F332D" w:rsidRDefault="004D60F9" w:rsidP="004D60F9">
      <w:pPr>
        <w:pStyle w:val="SC-Source"/>
        <w:rPr>
          <w:ins w:id="1366" w:author="Srishti" w:date="2025-11-02T16:58:00Z" w16du:dateUtc="2025-11-02T11:28:00Z"/>
          <w:rFonts w:ascii="Consolas" w:hAnsi="Consolas"/>
          <w:sz w:val="20"/>
          <w:szCs w:val="20"/>
          <w:rPrChange w:id="1367" w:author="Srishti" w:date="2025-11-02T17:01:00Z" w16du:dateUtc="2025-11-02T11:31:00Z">
            <w:rPr>
              <w:ins w:id="1368" w:author="Srishti" w:date="2025-11-02T16:58:00Z" w16du:dateUtc="2025-11-02T11:28:00Z"/>
            </w:rPr>
          </w:rPrChange>
        </w:rPr>
      </w:pPr>
      <w:ins w:id="1369" w:author="Srishti" w:date="2025-11-02T16:58:00Z" w16du:dateUtc="2025-11-02T11:28:00Z">
        <w:r w:rsidRPr="001F332D">
          <w:rPr>
            <w:rFonts w:ascii="Consolas" w:hAnsi="Consolas"/>
            <w:sz w:val="20"/>
            <w:szCs w:val="20"/>
            <w:rPrChange w:id="1370" w:author="Srishti" w:date="2025-11-02T17:01:00Z" w16du:dateUtc="2025-11-02T11:31:00Z">
              <w:rPr/>
            </w:rPrChange>
          </w:rPr>
          <w:t>`</w:t>
        </w:r>
      </w:ins>
    </w:p>
    <w:p w14:paraId="1F3C58AE" w14:textId="3756B70C" w:rsidR="004D60F9" w:rsidRDefault="004D60F9" w:rsidP="001F332D">
      <w:pPr>
        <w:pStyle w:val="NormalBPBHEB"/>
        <w:rPr>
          <w:ins w:id="1371" w:author="Srishti" w:date="2025-11-02T17:01:00Z" w16du:dateUtc="2025-11-02T11:31:00Z"/>
        </w:rPr>
      </w:pPr>
      <w:ins w:id="1372" w:author="Srishti" w:date="2025-11-02T16:58:00Z" w16du:dateUtc="2025-11-02T11:28:00Z">
        <w:r>
          <w:rPr>
            <w:b/>
            <w:bCs/>
          </w:rPr>
          <w:t>Takeaway</w:t>
        </w:r>
      </w:ins>
      <w:ins w:id="1373" w:author="Srishti" w:date="2025-11-02T17:01:00Z" w16du:dateUtc="2025-11-02T11:31:00Z">
        <w:r w:rsidR="001F332D">
          <w:t xml:space="preserve">: </w:t>
        </w:r>
      </w:ins>
      <w:ins w:id="1374" w:author="Srishti" w:date="2025-11-02T16:58:00Z" w16du:dateUtc="2025-11-02T11:28:00Z">
        <w:r w:rsidRPr="003E24BE">
          <w:t>Examine trade-offs between rapid convergence (</w:t>
        </w:r>
        <w:r w:rsidR="001F332D" w:rsidRPr="003E24BE">
          <w:t>step decay</w:t>
        </w:r>
        <w:r w:rsidRPr="003E24BE">
          <w:t>) and smooth parameter adjustments (</w:t>
        </w:r>
        <w:r w:rsidR="001F332D" w:rsidRPr="003E24BE">
          <w:t>cosine annealing</w:t>
        </w:r>
        <w:r w:rsidRPr="003E24BE">
          <w:t>) to find the best fit for specific tasks.</w:t>
        </w:r>
      </w:ins>
    </w:p>
    <w:p w14:paraId="45A25CC7" w14:textId="77777777" w:rsidR="001F332D" w:rsidRPr="003E24BE" w:rsidRDefault="001F332D" w:rsidP="001F332D">
      <w:pPr>
        <w:pStyle w:val="NormalBPBHEB"/>
        <w:rPr>
          <w:ins w:id="1375" w:author="Srishti" w:date="2025-11-02T16:58:00Z" w16du:dateUtc="2025-11-02T11:28:00Z"/>
        </w:rPr>
        <w:pPrChange w:id="1376" w:author="Srishti" w:date="2025-11-02T17:01:00Z" w16du:dateUtc="2025-11-02T11:31:00Z">
          <w:pPr>
            <w:pStyle w:val="P-Regular"/>
            <w:jc w:val="both"/>
          </w:pPr>
        </w:pPrChange>
      </w:pPr>
    </w:p>
    <w:p w14:paraId="6922DAEF" w14:textId="4EA5BADE" w:rsidR="004D60F9" w:rsidRPr="003E24BE" w:rsidRDefault="004D60F9" w:rsidP="001F332D">
      <w:pPr>
        <w:pStyle w:val="Heading2BPBHEB"/>
        <w:rPr>
          <w:ins w:id="1377" w:author="Srishti" w:date="2025-11-02T16:58:00Z" w16du:dateUtc="2025-11-02T11:28:00Z"/>
        </w:rPr>
        <w:pPrChange w:id="1378" w:author="Srishti" w:date="2025-11-02T17:01:00Z" w16du:dateUtc="2025-11-02T11:31:00Z">
          <w:pPr>
            <w:pStyle w:val="H3-Subheading"/>
          </w:pPr>
        </w:pPrChange>
      </w:pPr>
      <w:ins w:id="1379" w:author="Srishti" w:date="2025-11-02T16:58:00Z" w16du:dateUtc="2025-11-02T11:28:00Z">
        <w:r w:rsidRPr="003E24BE">
          <w:t xml:space="preserve">Analyze </w:t>
        </w:r>
      </w:ins>
      <w:ins w:id="1380" w:author="Srishti" w:date="2025-11-02T17:01:00Z" w16du:dateUtc="2025-11-02T11:31:00Z">
        <w:r w:rsidR="001F332D">
          <w:t>n</w:t>
        </w:r>
      </w:ins>
      <w:ins w:id="1381" w:author="Srishti" w:date="2025-11-02T16:58:00Z" w16du:dateUtc="2025-11-02T11:28:00Z">
        <w:r w:rsidRPr="003E24BE">
          <w:t xml:space="preserve">oise </w:t>
        </w:r>
      </w:ins>
      <w:ins w:id="1382" w:author="Srishti" w:date="2025-11-02T17:01:00Z" w16du:dateUtc="2025-11-02T11:31:00Z">
        <w:r w:rsidR="001F332D">
          <w:t>s</w:t>
        </w:r>
      </w:ins>
      <w:ins w:id="1383" w:author="Srishti" w:date="2025-11-02T16:58:00Z" w16du:dateUtc="2025-11-02T11:28:00Z">
        <w:r w:rsidRPr="003E24BE">
          <w:t>cheduling</w:t>
        </w:r>
      </w:ins>
    </w:p>
    <w:p w14:paraId="7935E6DA" w14:textId="77777777" w:rsidR="004D60F9" w:rsidRPr="003E24BE" w:rsidRDefault="004D60F9" w:rsidP="001F332D">
      <w:pPr>
        <w:pStyle w:val="NormalBPBHEB"/>
        <w:rPr>
          <w:ins w:id="1384" w:author="Srishti" w:date="2025-11-02T16:58:00Z" w16du:dateUtc="2025-11-02T11:28:00Z"/>
        </w:rPr>
        <w:pPrChange w:id="1385" w:author="Srishti" w:date="2025-11-02T17:01:00Z" w16du:dateUtc="2025-11-02T11:31:00Z">
          <w:pPr>
            <w:pStyle w:val="P-Regular"/>
            <w:jc w:val="both"/>
          </w:pPr>
        </w:pPrChange>
      </w:pPr>
      <w:ins w:id="1386" w:author="Srishti" w:date="2025-11-02T16:58:00Z" w16du:dateUtc="2025-11-02T11:28:00Z">
        <w:r w:rsidRPr="003E24BE">
          <w:rPr>
            <w:b/>
            <w:bCs/>
          </w:rPr>
          <w:t>Objective</w:t>
        </w:r>
        <w:r w:rsidRPr="001F332D">
          <w:rPr>
            <w:rPrChange w:id="1387" w:author="Srishti" w:date="2025-11-02T17:01:00Z" w16du:dateUtc="2025-11-02T11:31:00Z">
              <w:rPr>
                <w:b/>
                <w:bCs/>
              </w:rPr>
            </w:rPrChange>
          </w:rPr>
          <w:t>:</w:t>
        </w:r>
        <w:r w:rsidRPr="001F332D">
          <w:t xml:space="preserve"> </w:t>
        </w:r>
        <w:r w:rsidRPr="003E24BE">
          <w:t>Apply noise schedulers in a diffusion model and assess their impact on output quality and stability.</w:t>
        </w:r>
      </w:ins>
    </w:p>
    <w:p w14:paraId="23E625D8" w14:textId="57C6F1D7" w:rsidR="004D60F9" w:rsidRPr="003E24BE" w:rsidRDefault="001F332D" w:rsidP="001F332D">
      <w:pPr>
        <w:pStyle w:val="NormalBPBHEB"/>
        <w:rPr>
          <w:ins w:id="1388" w:author="Srishti" w:date="2025-11-02T16:58:00Z" w16du:dateUtc="2025-11-02T11:28:00Z"/>
        </w:rPr>
        <w:pPrChange w:id="1389" w:author="Srishti" w:date="2025-11-02T17:01:00Z" w16du:dateUtc="2025-11-02T11:31:00Z">
          <w:pPr>
            <w:pStyle w:val="P-Regular"/>
          </w:pPr>
        </w:pPrChange>
      </w:pPr>
      <w:ins w:id="1390" w:author="Srishti" w:date="2025-11-02T17:01:00Z" w16du:dateUtc="2025-11-02T11:31:00Z">
        <w:r>
          <w:t>R</w:t>
        </w:r>
      </w:ins>
      <w:ins w:id="1391" w:author="Srishti" w:date="2025-11-02T17:02:00Z" w16du:dateUtc="2025-11-02T11:32:00Z">
        <w:r>
          <w:t>efer to the following i</w:t>
        </w:r>
      </w:ins>
      <w:ins w:id="1392" w:author="Srishti" w:date="2025-11-02T16:58:00Z" w16du:dateUtc="2025-11-02T11:28:00Z">
        <w:r w:rsidR="004D60F9" w:rsidRPr="003E24BE">
          <w:t>nstructions:</w:t>
        </w:r>
      </w:ins>
    </w:p>
    <w:p w14:paraId="4F4691A1" w14:textId="77777777" w:rsidR="004D60F9" w:rsidRPr="003E24BE" w:rsidRDefault="004D60F9" w:rsidP="001F332D">
      <w:pPr>
        <w:pStyle w:val="NormalBPBHEB"/>
        <w:numPr>
          <w:ilvl w:val="0"/>
          <w:numId w:val="36"/>
        </w:numPr>
        <w:rPr>
          <w:ins w:id="1393" w:author="Srishti" w:date="2025-11-02T16:58:00Z" w16du:dateUtc="2025-11-02T11:28:00Z"/>
        </w:rPr>
        <w:pPrChange w:id="1394" w:author="Srishti" w:date="2025-11-02T17:02:00Z" w16du:dateUtc="2025-11-02T11:32:00Z">
          <w:pPr>
            <w:pStyle w:val="P-Regular"/>
            <w:numPr>
              <w:numId w:val="25"/>
            </w:numPr>
            <w:tabs>
              <w:tab w:val="num" w:pos="720"/>
            </w:tabs>
            <w:ind w:left="720" w:hanging="360"/>
          </w:pPr>
        </w:pPrChange>
      </w:pPr>
      <w:ins w:id="1395" w:author="Srishti" w:date="2025-11-02T16:58:00Z" w16du:dateUtc="2025-11-02T11:28:00Z">
        <w:r w:rsidRPr="003E24BE">
          <w:t>Implement a noise schedule (e.g., linear or cosine decay).</w:t>
        </w:r>
      </w:ins>
    </w:p>
    <w:p w14:paraId="614DB63C" w14:textId="77777777" w:rsidR="004D60F9" w:rsidRPr="003E24BE" w:rsidRDefault="004D60F9" w:rsidP="001F332D">
      <w:pPr>
        <w:pStyle w:val="NormalBPBHEB"/>
        <w:numPr>
          <w:ilvl w:val="0"/>
          <w:numId w:val="36"/>
        </w:numPr>
        <w:rPr>
          <w:ins w:id="1396" w:author="Srishti" w:date="2025-11-02T16:58:00Z" w16du:dateUtc="2025-11-02T11:28:00Z"/>
        </w:rPr>
        <w:pPrChange w:id="1397" w:author="Srishti" w:date="2025-11-02T17:02:00Z" w16du:dateUtc="2025-11-02T11:32:00Z">
          <w:pPr>
            <w:pStyle w:val="P-Regular"/>
            <w:numPr>
              <w:numId w:val="25"/>
            </w:numPr>
            <w:tabs>
              <w:tab w:val="num" w:pos="720"/>
            </w:tabs>
            <w:ind w:left="720" w:hanging="360"/>
            <w:jc w:val="both"/>
          </w:pPr>
        </w:pPrChange>
      </w:pPr>
      <w:ins w:id="1398" w:author="Srishti" w:date="2025-11-02T16:58:00Z" w16du:dateUtc="2025-11-02T11:28:00Z">
        <w:r w:rsidRPr="003E24BE">
          <w:t>Apply the schedule during inference on a diffusion-based text generation model.</w:t>
        </w:r>
      </w:ins>
    </w:p>
    <w:p w14:paraId="7D551973" w14:textId="77777777" w:rsidR="004D60F9" w:rsidRPr="003E24BE" w:rsidRDefault="004D60F9" w:rsidP="001F332D">
      <w:pPr>
        <w:pStyle w:val="NormalBPBHEB"/>
        <w:numPr>
          <w:ilvl w:val="0"/>
          <w:numId w:val="36"/>
        </w:numPr>
        <w:rPr>
          <w:ins w:id="1399" w:author="Srishti" w:date="2025-11-02T16:58:00Z" w16du:dateUtc="2025-11-02T11:28:00Z"/>
        </w:rPr>
        <w:pPrChange w:id="1400" w:author="Srishti" w:date="2025-11-02T17:02:00Z" w16du:dateUtc="2025-11-02T11:32:00Z">
          <w:pPr>
            <w:pStyle w:val="P-Regular"/>
            <w:numPr>
              <w:numId w:val="25"/>
            </w:numPr>
            <w:tabs>
              <w:tab w:val="num" w:pos="720"/>
            </w:tabs>
            <w:ind w:left="720" w:hanging="360"/>
            <w:jc w:val="both"/>
          </w:pPr>
        </w:pPrChange>
      </w:pPr>
      <w:ins w:id="1401" w:author="Srishti" w:date="2025-11-02T16:58:00Z" w16du:dateUtc="2025-11-02T11:28:00Z">
        <w:r w:rsidRPr="003E24BE">
          <w:t>Compare output coherence and semantic accuracy with and without noise scheduling.</w:t>
        </w:r>
      </w:ins>
    </w:p>
    <w:p w14:paraId="44BE4212" w14:textId="42E2D00A" w:rsidR="004D60F9" w:rsidRPr="003E24BE" w:rsidRDefault="001F332D" w:rsidP="001F332D">
      <w:pPr>
        <w:pStyle w:val="NormalBPBHEB"/>
        <w:rPr>
          <w:ins w:id="1402" w:author="Srishti" w:date="2025-11-02T16:58:00Z" w16du:dateUtc="2025-11-02T11:28:00Z"/>
        </w:rPr>
        <w:pPrChange w:id="1403" w:author="Srishti" w:date="2025-11-02T17:02:00Z" w16du:dateUtc="2025-11-02T11:32:00Z">
          <w:pPr>
            <w:pStyle w:val="P-Regular"/>
          </w:pPr>
        </w:pPrChange>
      </w:pPr>
      <w:ins w:id="1404" w:author="Srishti" w:date="2025-11-02T17:02:00Z" w16du:dateUtc="2025-11-02T11:32:00Z">
        <w:r>
          <w:t>The following is an e</w:t>
        </w:r>
      </w:ins>
      <w:ins w:id="1405" w:author="Srishti" w:date="2025-11-02T16:58:00Z" w16du:dateUtc="2025-11-02T11:28:00Z">
        <w:r w:rsidR="004D60F9" w:rsidRPr="003E24BE">
          <w:t>xample</w:t>
        </w:r>
      </w:ins>
      <w:ins w:id="1406" w:author="Srishti" w:date="2025-11-02T17:02:00Z" w16du:dateUtc="2025-11-02T11:32:00Z">
        <w:r>
          <w:t xml:space="preserve"> </w:t>
        </w:r>
      </w:ins>
      <w:ins w:id="1407" w:author="Srishti" w:date="2025-11-02T17:04:00Z" w16du:dateUtc="2025-11-02T11:34:00Z">
        <w:r>
          <w:t xml:space="preserve">of </w:t>
        </w:r>
      </w:ins>
      <w:ins w:id="1408" w:author="Srishti" w:date="2025-11-02T17:02:00Z" w16du:dateUtc="2025-11-02T11:32:00Z">
        <w:r>
          <w:t>no</w:t>
        </w:r>
      </w:ins>
      <w:ins w:id="1409" w:author="Srishti" w:date="2025-11-02T16:58:00Z" w16du:dateUtc="2025-11-02T11:28:00Z">
        <w:r w:rsidR="004D60F9" w:rsidRPr="003E24BE">
          <w:t xml:space="preserve">ise </w:t>
        </w:r>
      </w:ins>
      <w:ins w:id="1410" w:author="Srishti" w:date="2025-11-02T17:02:00Z" w16du:dateUtc="2025-11-02T11:32:00Z">
        <w:r>
          <w:t>s</w:t>
        </w:r>
      </w:ins>
      <w:ins w:id="1411" w:author="Srishti" w:date="2025-11-02T16:58:00Z" w16du:dateUtc="2025-11-02T11:28:00Z">
        <w:r w:rsidR="004D60F9" w:rsidRPr="003E24BE">
          <w:t xml:space="preserve">cheduler </w:t>
        </w:r>
      </w:ins>
      <w:ins w:id="1412" w:author="Srishti" w:date="2025-11-02T17:02:00Z" w16du:dateUtc="2025-11-02T11:32:00Z">
        <w:r>
          <w:t>c</w:t>
        </w:r>
      </w:ins>
      <w:ins w:id="1413" w:author="Srishti" w:date="2025-11-02T16:58:00Z" w16du:dateUtc="2025-11-02T11:28:00Z">
        <w:r w:rsidR="004D60F9" w:rsidRPr="003E24BE">
          <w:t>ode:</w:t>
        </w:r>
      </w:ins>
    </w:p>
    <w:p w14:paraId="51F97897" w14:textId="77777777" w:rsidR="004D60F9" w:rsidRPr="001F332D" w:rsidRDefault="004D60F9" w:rsidP="004D60F9">
      <w:pPr>
        <w:pStyle w:val="SC-Source"/>
        <w:rPr>
          <w:ins w:id="1414" w:author="Srishti" w:date="2025-11-02T16:58:00Z" w16du:dateUtc="2025-11-02T11:28:00Z"/>
          <w:rFonts w:ascii="Consolas" w:hAnsi="Consolas"/>
          <w:sz w:val="20"/>
          <w:szCs w:val="20"/>
          <w:rPrChange w:id="1415" w:author="Srishti" w:date="2025-11-02T17:02:00Z" w16du:dateUtc="2025-11-02T11:32:00Z">
            <w:rPr>
              <w:ins w:id="1416" w:author="Srishti" w:date="2025-11-02T16:58:00Z" w16du:dateUtc="2025-11-02T11:28:00Z"/>
            </w:rPr>
          </w:rPrChange>
        </w:rPr>
      </w:pPr>
      <w:ins w:id="1417" w:author="Srishti" w:date="2025-11-02T16:58:00Z" w16du:dateUtc="2025-11-02T11:28:00Z">
        <w:r w:rsidRPr="001F332D">
          <w:rPr>
            <w:rFonts w:ascii="Consolas" w:hAnsi="Consolas"/>
            <w:sz w:val="20"/>
            <w:szCs w:val="20"/>
            <w:rPrChange w:id="1418" w:author="Srishti" w:date="2025-11-02T17:02:00Z" w16du:dateUtc="2025-11-02T11:32:00Z">
              <w:rPr/>
            </w:rPrChange>
          </w:rPr>
          <w:t>`python</w:t>
        </w:r>
      </w:ins>
    </w:p>
    <w:p w14:paraId="6A9420B4" w14:textId="77777777" w:rsidR="004D60F9" w:rsidRPr="001F332D" w:rsidRDefault="004D60F9" w:rsidP="004D60F9">
      <w:pPr>
        <w:pStyle w:val="SC-Source"/>
        <w:rPr>
          <w:ins w:id="1419" w:author="Srishti" w:date="2025-11-02T16:58:00Z" w16du:dateUtc="2025-11-02T11:28:00Z"/>
          <w:rFonts w:ascii="Consolas" w:hAnsi="Consolas"/>
          <w:sz w:val="20"/>
          <w:szCs w:val="20"/>
          <w:rPrChange w:id="1420" w:author="Srishti" w:date="2025-11-02T17:02:00Z" w16du:dateUtc="2025-11-02T11:32:00Z">
            <w:rPr>
              <w:ins w:id="1421" w:author="Srishti" w:date="2025-11-02T16:58:00Z" w16du:dateUtc="2025-11-02T11:28:00Z"/>
            </w:rPr>
          </w:rPrChange>
        </w:rPr>
      </w:pPr>
    </w:p>
    <w:p w14:paraId="4FB79027" w14:textId="77777777" w:rsidR="004D60F9" w:rsidRPr="001F332D" w:rsidRDefault="004D60F9" w:rsidP="004D60F9">
      <w:pPr>
        <w:pStyle w:val="SC-Source"/>
        <w:rPr>
          <w:ins w:id="1422" w:author="Srishti" w:date="2025-11-02T16:58:00Z" w16du:dateUtc="2025-11-02T11:28:00Z"/>
          <w:rFonts w:ascii="Consolas" w:hAnsi="Consolas"/>
          <w:sz w:val="20"/>
          <w:szCs w:val="20"/>
          <w:rPrChange w:id="1423" w:author="Srishti" w:date="2025-11-02T17:02:00Z" w16du:dateUtc="2025-11-02T11:32:00Z">
            <w:rPr>
              <w:ins w:id="1424" w:author="Srishti" w:date="2025-11-02T16:58:00Z" w16du:dateUtc="2025-11-02T11:28:00Z"/>
            </w:rPr>
          </w:rPrChange>
        </w:rPr>
      </w:pPr>
      <w:ins w:id="1425" w:author="Srishti" w:date="2025-11-02T16:58:00Z" w16du:dateUtc="2025-11-02T11:28:00Z">
        <w:r w:rsidRPr="001F332D">
          <w:rPr>
            <w:rFonts w:ascii="Consolas" w:hAnsi="Consolas"/>
            <w:sz w:val="20"/>
            <w:szCs w:val="20"/>
            <w:lang w:val="en-US"/>
            <w:rPrChange w:id="1426" w:author="Srishti" w:date="2025-11-02T17:02:00Z" w16du:dateUtc="2025-11-02T11:32:00Z">
              <w:rPr>
                <w:lang w:val="en-US"/>
              </w:rPr>
            </w:rPrChange>
          </w:rPr>
          <w:lastRenderedPageBreak/>
          <w:t>def cosine_noise_schedule(t, T):</w:t>
        </w:r>
      </w:ins>
    </w:p>
    <w:p w14:paraId="5021FE2F" w14:textId="77777777" w:rsidR="004D60F9" w:rsidRPr="001F332D" w:rsidRDefault="004D60F9" w:rsidP="004D60F9">
      <w:pPr>
        <w:pStyle w:val="SC-Source"/>
        <w:rPr>
          <w:ins w:id="1427" w:author="Srishti" w:date="2025-11-02T16:58:00Z" w16du:dateUtc="2025-11-02T11:28:00Z"/>
          <w:rFonts w:ascii="Consolas" w:hAnsi="Consolas"/>
          <w:sz w:val="20"/>
          <w:szCs w:val="20"/>
          <w:rPrChange w:id="1428" w:author="Srishti" w:date="2025-11-02T17:02:00Z" w16du:dateUtc="2025-11-02T11:32:00Z">
            <w:rPr>
              <w:ins w:id="1429" w:author="Srishti" w:date="2025-11-02T16:58:00Z" w16du:dateUtc="2025-11-02T11:28:00Z"/>
            </w:rPr>
          </w:rPrChange>
        </w:rPr>
      </w:pPr>
      <w:ins w:id="1430" w:author="Srishti" w:date="2025-11-02T16:58:00Z" w16du:dateUtc="2025-11-02T11:28:00Z">
        <w:r w:rsidRPr="001F332D">
          <w:rPr>
            <w:rFonts w:ascii="Consolas" w:hAnsi="Consolas"/>
            <w:sz w:val="20"/>
            <w:szCs w:val="20"/>
            <w:lang w:val="en-US"/>
            <w:rPrChange w:id="1431" w:author="Srishti" w:date="2025-11-02T17:02:00Z" w16du:dateUtc="2025-11-02T11:32:00Z">
              <w:rPr>
                <w:lang w:val="en-US"/>
              </w:rPr>
            </w:rPrChange>
          </w:rPr>
          <w:t xml:space="preserve">    return 0.5 * (1 + np.cos(np.pi * t / T))</w:t>
        </w:r>
      </w:ins>
    </w:p>
    <w:p w14:paraId="43213EFF" w14:textId="77777777" w:rsidR="004D60F9" w:rsidRPr="001F332D" w:rsidRDefault="004D60F9" w:rsidP="004D60F9">
      <w:pPr>
        <w:pStyle w:val="SC-Source"/>
        <w:rPr>
          <w:ins w:id="1432" w:author="Srishti" w:date="2025-11-02T16:58:00Z" w16du:dateUtc="2025-11-02T11:28:00Z"/>
          <w:rFonts w:ascii="Consolas" w:hAnsi="Consolas"/>
          <w:sz w:val="20"/>
          <w:szCs w:val="20"/>
          <w:rPrChange w:id="1433" w:author="Srishti" w:date="2025-11-02T17:02:00Z" w16du:dateUtc="2025-11-02T11:32:00Z">
            <w:rPr>
              <w:ins w:id="1434" w:author="Srishti" w:date="2025-11-02T16:58:00Z" w16du:dateUtc="2025-11-02T11:28:00Z"/>
            </w:rPr>
          </w:rPrChange>
        </w:rPr>
      </w:pPr>
    </w:p>
    <w:p w14:paraId="6D7A8205" w14:textId="77777777" w:rsidR="004D60F9" w:rsidRPr="001F332D" w:rsidRDefault="004D60F9" w:rsidP="004D60F9">
      <w:pPr>
        <w:pStyle w:val="SC-Source"/>
        <w:rPr>
          <w:ins w:id="1435" w:author="Srishti" w:date="2025-11-02T16:58:00Z" w16du:dateUtc="2025-11-02T11:28:00Z"/>
          <w:rFonts w:ascii="Consolas" w:hAnsi="Consolas"/>
          <w:sz w:val="20"/>
          <w:szCs w:val="20"/>
          <w:rPrChange w:id="1436" w:author="Srishti" w:date="2025-11-02T17:02:00Z" w16du:dateUtc="2025-11-02T11:32:00Z">
            <w:rPr>
              <w:ins w:id="1437" w:author="Srishti" w:date="2025-11-02T16:58:00Z" w16du:dateUtc="2025-11-02T11:28:00Z"/>
            </w:rPr>
          </w:rPrChange>
        </w:rPr>
      </w:pPr>
      <w:ins w:id="1438" w:author="Srishti" w:date="2025-11-02T16:58:00Z" w16du:dateUtc="2025-11-02T11:28:00Z">
        <w:r w:rsidRPr="001F332D">
          <w:rPr>
            <w:rFonts w:ascii="Consolas" w:hAnsi="Consolas"/>
            <w:sz w:val="20"/>
            <w:szCs w:val="20"/>
            <w:rPrChange w:id="1439" w:author="Srishti" w:date="2025-11-02T17:02:00Z" w16du:dateUtc="2025-11-02T11:32:00Z">
              <w:rPr/>
            </w:rPrChange>
          </w:rPr>
          <w:t>for step in range(steps):</w:t>
        </w:r>
      </w:ins>
    </w:p>
    <w:p w14:paraId="0FDADB4D" w14:textId="77777777" w:rsidR="004D60F9" w:rsidRPr="001F332D" w:rsidRDefault="004D60F9" w:rsidP="004D60F9">
      <w:pPr>
        <w:pStyle w:val="SC-Source"/>
        <w:rPr>
          <w:ins w:id="1440" w:author="Srishti" w:date="2025-11-02T16:58:00Z" w16du:dateUtc="2025-11-02T11:28:00Z"/>
          <w:rFonts w:ascii="Consolas" w:hAnsi="Consolas"/>
          <w:sz w:val="20"/>
          <w:szCs w:val="20"/>
          <w:rPrChange w:id="1441" w:author="Srishti" w:date="2025-11-02T17:02:00Z" w16du:dateUtc="2025-11-02T11:32:00Z">
            <w:rPr>
              <w:ins w:id="1442" w:author="Srishti" w:date="2025-11-02T16:58:00Z" w16du:dateUtc="2025-11-02T11:28:00Z"/>
            </w:rPr>
          </w:rPrChange>
        </w:rPr>
      </w:pPr>
      <w:ins w:id="1443" w:author="Srishti" w:date="2025-11-02T16:58:00Z" w16du:dateUtc="2025-11-02T11:28:00Z">
        <w:r w:rsidRPr="001F332D">
          <w:rPr>
            <w:rFonts w:ascii="Consolas" w:hAnsi="Consolas"/>
            <w:sz w:val="20"/>
            <w:szCs w:val="20"/>
            <w:lang w:val="en-US"/>
            <w:rPrChange w:id="1444" w:author="Srishti" w:date="2025-11-02T17:02:00Z" w16du:dateUtc="2025-11-02T11:32:00Z">
              <w:rPr>
                <w:lang w:val="en-US"/>
              </w:rPr>
            </w:rPrChange>
          </w:rPr>
          <w:t xml:space="preserve">    noise_level = cosine_noise_schedule(step, steps)</w:t>
        </w:r>
      </w:ins>
    </w:p>
    <w:p w14:paraId="5A1BD896" w14:textId="77777777" w:rsidR="004D60F9" w:rsidRPr="001F332D" w:rsidRDefault="004D60F9" w:rsidP="004D60F9">
      <w:pPr>
        <w:pStyle w:val="SC-Source"/>
        <w:rPr>
          <w:ins w:id="1445" w:author="Srishti" w:date="2025-11-02T16:58:00Z" w16du:dateUtc="2025-11-02T11:28:00Z"/>
          <w:rFonts w:ascii="Consolas" w:hAnsi="Consolas"/>
          <w:sz w:val="20"/>
          <w:szCs w:val="20"/>
          <w:rPrChange w:id="1446" w:author="Srishti" w:date="2025-11-02T17:02:00Z" w16du:dateUtc="2025-11-02T11:32:00Z">
            <w:rPr>
              <w:ins w:id="1447" w:author="Srishti" w:date="2025-11-02T16:58:00Z" w16du:dateUtc="2025-11-02T11:28:00Z"/>
            </w:rPr>
          </w:rPrChange>
        </w:rPr>
      </w:pPr>
      <w:ins w:id="1448" w:author="Srishti" w:date="2025-11-02T16:58:00Z" w16du:dateUtc="2025-11-02T11:28:00Z">
        <w:r w:rsidRPr="001F332D">
          <w:rPr>
            <w:rFonts w:ascii="Consolas" w:hAnsi="Consolas"/>
            <w:sz w:val="20"/>
            <w:szCs w:val="20"/>
            <w:lang w:val="en-US"/>
            <w:rPrChange w:id="1449" w:author="Srishti" w:date="2025-11-02T17:02:00Z" w16du:dateUtc="2025-11-02T11:32:00Z">
              <w:rPr>
                <w:lang w:val="en-US"/>
              </w:rPr>
            </w:rPrChange>
          </w:rPr>
          <w:t xml:space="preserve">    output = model.generate(input_data, noise_level=noise_level)</w:t>
        </w:r>
      </w:ins>
    </w:p>
    <w:p w14:paraId="7950D47F" w14:textId="77777777" w:rsidR="004D60F9" w:rsidRPr="001F332D" w:rsidRDefault="004D60F9" w:rsidP="004D60F9">
      <w:pPr>
        <w:pStyle w:val="SC-Source"/>
        <w:rPr>
          <w:ins w:id="1450" w:author="Srishti" w:date="2025-11-02T16:58:00Z" w16du:dateUtc="2025-11-02T11:28:00Z"/>
          <w:rFonts w:ascii="Consolas" w:hAnsi="Consolas"/>
          <w:sz w:val="20"/>
          <w:szCs w:val="20"/>
          <w:rPrChange w:id="1451" w:author="Srishti" w:date="2025-11-02T17:02:00Z" w16du:dateUtc="2025-11-02T11:32:00Z">
            <w:rPr>
              <w:ins w:id="1452" w:author="Srishti" w:date="2025-11-02T16:58:00Z" w16du:dateUtc="2025-11-02T11:28:00Z"/>
            </w:rPr>
          </w:rPrChange>
        </w:rPr>
      </w:pPr>
      <w:ins w:id="1453" w:author="Srishti" w:date="2025-11-02T16:58:00Z" w16du:dateUtc="2025-11-02T11:28:00Z">
        <w:r w:rsidRPr="001F332D">
          <w:rPr>
            <w:rFonts w:ascii="Consolas" w:hAnsi="Consolas"/>
            <w:sz w:val="20"/>
            <w:szCs w:val="20"/>
            <w:lang w:val="en-US"/>
            <w:rPrChange w:id="1454" w:author="Srishti" w:date="2025-11-02T17:02:00Z" w16du:dateUtc="2025-11-02T11:32:00Z">
              <w:rPr>
                <w:lang w:val="en-US"/>
              </w:rPr>
            </w:rPrChange>
          </w:rPr>
          <w:t xml:space="preserve">    print(f"Step {step}, Noise Level: {noise_level}")</w:t>
        </w:r>
      </w:ins>
    </w:p>
    <w:p w14:paraId="2CF4FC75" w14:textId="77777777" w:rsidR="004D60F9" w:rsidRPr="001F332D" w:rsidRDefault="004D60F9" w:rsidP="004D60F9">
      <w:pPr>
        <w:pStyle w:val="SC-Source"/>
        <w:rPr>
          <w:ins w:id="1455" w:author="Srishti" w:date="2025-11-02T16:58:00Z" w16du:dateUtc="2025-11-02T11:28:00Z"/>
          <w:rFonts w:ascii="Consolas" w:hAnsi="Consolas"/>
          <w:sz w:val="20"/>
          <w:szCs w:val="20"/>
          <w:rPrChange w:id="1456" w:author="Srishti" w:date="2025-11-02T17:02:00Z" w16du:dateUtc="2025-11-02T11:32:00Z">
            <w:rPr>
              <w:ins w:id="1457" w:author="Srishti" w:date="2025-11-02T16:58:00Z" w16du:dateUtc="2025-11-02T11:28:00Z"/>
            </w:rPr>
          </w:rPrChange>
        </w:rPr>
      </w:pPr>
      <w:ins w:id="1458" w:author="Srishti" w:date="2025-11-02T16:58:00Z" w16du:dateUtc="2025-11-02T11:28:00Z">
        <w:r w:rsidRPr="001F332D">
          <w:rPr>
            <w:rFonts w:ascii="Consolas" w:hAnsi="Consolas"/>
            <w:sz w:val="20"/>
            <w:szCs w:val="20"/>
            <w:rPrChange w:id="1459" w:author="Srishti" w:date="2025-11-02T17:02:00Z" w16du:dateUtc="2025-11-02T11:32:00Z">
              <w:rPr/>
            </w:rPrChange>
          </w:rPr>
          <w:t>`</w:t>
        </w:r>
      </w:ins>
    </w:p>
    <w:p w14:paraId="4D85D2C5" w14:textId="32FAA853" w:rsidR="004D60F9" w:rsidRDefault="001F332D" w:rsidP="001F332D">
      <w:pPr>
        <w:pStyle w:val="NormalBPBHEB"/>
        <w:rPr>
          <w:ins w:id="1460" w:author="Srishti" w:date="2025-11-02T17:02:00Z" w16du:dateUtc="2025-11-02T11:32:00Z"/>
        </w:rPr>
      </w:pPr>
      <w:ins w:id="1461" w:author="Srishti" w:date="2025-11-02T17:02:00Z" w16du:dateUtc="2025-11-02T11:32:00Z">
        <w:r>
          <w:rPr>
            <w:b/>
            <w:bCs/>
          </w:rPr>
          <w:t>Takeaway</w:t>
        </w:r>
      </w:ins>
      <w:ins w:id="1462" w:author="Srishti" w:date="2025-11-02T16:58:00Z" w16du:dateUtc="2025-11-02T11:28:00Z">
        <w:r w:rsidR="004D60F9" w:rsidRPr="001F332D">
          <w:rPr>
            <w:rPrChange w:id="1463" w:author="Srishti" w:date="2025-11-02T17:02:00Z" w16du:dateUtc="2025-11-02T11:32:00Z">
              <w:rPr>
                <w:b/>
                <w:bCs/>
              </w:rPr>
            </w:rPrChange>
          </w:rPr>
          <w:t>:</w:t>
        </w:r>
        <w:r w:rsidR="004D60F9" w:rsidRPr="001F332D">
          <w:t xml:space="preserve"> </w:t>
        </w:r>
        <w:r w:rsidR="004D60F9" w:rsidRPr="003E24BE">
          <w:t>See how noise scheduling refines model outputs, improving fluency and consistency across iterative predictions.</w:t>
        </w:r>
      </w:ins>
    </w:p>
    <w:p w14:paraId="638E40FE" w14:textId="77777777" w:rsidR="001F332D" w:rsidRPr="003E24BE" w:rsidRDefault="001F332D" w:rsidP="001F332D">
      <w:pPr>
        <w:pStyle w:val="NormalBPBHEB"/>
        <w:rPr>
          <w:ins w:id="1464" w:author="Srishti" w:date="2025-11-02T16:58:00Z" w16du:dateUtc="2025-11-02T11:28:00Z"/>
        </w:rPr>
        <w:pPrChange w:id="1465" w:author="Srishti" w:date="2025-11-02T17:02:00Z" w16du:dateUtc="2025-11-02T11:32:00Z">
          <w:pPr>
            <w:pStyle w:val="P-Regular"/>
            <w:jc w:val="both"/>
          </w:pPr>
        </w:pPrChange>
      </w:pPr>
    </w:p>
    <w:p w14:paraId="21F3A73C" w14:textId="135DDF02" w:rsidR="004D60F9" w:rsidRPr="003E24BE" w:rsidRDefault="004D60F9" w:rsidP="001F332D">
      <w:pPr>
        <w:pStyle w:val="Heading2BPBHEB"/>
        <w:rPr>
          <w:ins w:id="1466" w:author="Srishti" w:date="2025-11-02T16:58:00Z" w16du:dateUtc="2025-11-02T11:28:00Z"/>
        </w:rPr>
        <w:pPrChange w:id="1467" w:author="Srishti" w:date="2025-11-02T17:03:00Z" w16du:dateUtc="2025-11-02T11:33:00Z">
          <w:pPr>
            <w:pStyle w:val="H3-Subheading"/>
          </w:pPr>
        </w:pPrChange>
      </w:pPr>
      <w:ins w:id="1468" w:author="Srishti" w:date="2025-11-02T16:58:00Z" w16du:dateUtc="2025-11-02T11:28:00Z">
        <w:r w:rsidRPr="003E24BE">
          <w:t xml:space="preserve">Build a </w:t>
        </w:r>
      </w:ins>
      <w:ins w:id="1469" w:author="Srishti" w:date="2025-11-02T17:03:00Z" w16du:dateUtc="2025-11-02T11:33:00Z">
        <w:r w:rsidR="001F332D">
          <w:t>c</w:t>
        </w:r>
      </w:ins>
      <w:ins w:id="1470" w:author="Srishti" w:date="2025-11-02T16:58:00Z" w16du:dateUtc="2025-11-02T11:28:00Z">
        <w:r w:rsidRPr="003E24BE">
          <w:t xml:space="preserve">ustom </w:t>
        </w:r>
      </w:ins>
      <w:ins w:id="1471" w:author="Srishti" w:date="2025-11-02T17:03:00Z" w16du:dateUtc="2025-11-02T11:33:00Z">
        <w:r w:rsidR="001F332D">
          <w:t>s</w:t>
        </w:r>
      </w:ins>
      <w:ins w:id="1472" w:author="Srishti" w:date="2025-11-02T16:58:00Z" w16du:dateUtc="2025-11-02T11:28:00Z">
        <w:r w:rsidRPr="003E24BE">
          <w:t>cheduler</w:t>
        </w:r>
      </w:ins>
    </w:p>
    <w:p w14:paraId="1B637035" w14:textId="77777777" w:rsidR="004D60F9" w:rsidRPr="003E24BE" w:rsidRDefault="004D60F9" w:rsidP="001F332D">
      <w:pPr>
        <w:pStyle w:val="NormalBPBHEB"/>
        <w:rPr>
          <w:ins w:id="1473" w:author="Srishti" w:date="2025-11-02T16:58:00Z" w16du:dateUtc="2025-11-02T11:28:00Z"/>
        </w:rPr>
        <w:pPrChange w:id="1474" w:author="Srishti" w:date="2025-11-02T17:03:00Z" w16du:dateUtc="2025-11-02T11:33:00Z">
          <w:pPr>
            <w:pStyle w:val="P-Regular"/>
            <w:jc w:val="both"/>
          </w:pPr>
        </w:pPrChange>
      </w:pPr>
      <w:ins w:id="1475" w:author="Srishti" w:date="2025-11-02T16:58:00Z" w16du:dateUtc="2025-11-02T11:28:00Z">
        <w:r w:rsidRPr="003E24BE">
          <w:rPr>
            <w:b/>
            <w:bCs/>
          </w:rPr>
          <w:t>Objective</w:t>
        </w:r>
        <w:r w:rsidRPr="001F332D">
          <w:rPr>
            <w:rPrChange w:id="1476" w:author="Srishti" w:date="2025-11-02T17:03:00Z" w16du:dateUtc="2025-11-02T11:33:00Z">
              <w:rPr>
                <w:b/>
                <w:bCs/>
              </w:rPr>
            </w:rPrChange>
          </w:rPr>
          <w:t>:</w:t>
        </w:r>
        <w:r w:rsidRPr="001F332D">
          <w:t xml:space="preserve"> D</w:t>
        </w:r>
        <w:r w:rsidRPr="003E24BE">
          <w:t>esign a hybrid scheduler that combines discrete and continuous adjustments for a sentiment analysis pipeline.</w:t>
        </w:r>
      </w:ins>
    </w:p>
    <w:p w14:paraId="54E6EF64" w14:textId="77777777" w:rsidR="001F332D" w:rsidRPr="001F332D" w:rsidRDefault="001F332D" w:rsidP="001F332D">
      <w:pPr>
        <w:pStyle w:val="NormalBPBHEB"/>
        <w:rPr>
          <w:ins w:id="1477" w:author="Srishti" w:date="2025-11-02T17:03:00Z" w16du:dateUtc="2025-11-02T11:33:00Z"/>
        </w:rPr>
        <w:pPrChange w:id="1478" w:author="Srishti" w:date="2025-11-02T17:03:00Z" w16du:dateUtc="2025-11-02T11:33:00Z">
          <w:pPr>
            <w:pStyle w:val="P-Regular"/>
            <w:numPr>
              <w:numId w:val="26"/>
            </w:numPr>
            <w:tabs>
              <w:tab w:val="num" w:pos="720"/>
            </w:tabs>
            <w:ind w:left="720" w:hanging="360"/>
            <w:jc w:val="both"/>
          </w:pPr>
        </w:pPrChange>
      </w:pPr>
      <w:ins w:id="1479" w:author="Srishti" w:date="2025-11-02T17:03:00Z" w16du:dateUtc="2025-11-02T11:33:00Z">
        <w:r w:rsidRPr="001F332D">
          <w:t>Refer to the following instructions:</w:t>
        </w:r>
      </w:ins>
    </w:p>
    <w:p w14:paraId="7D5BB4BF" w14:textId="79AE970C" w:rsidR="004D60F9" w:rsidRPr="003E24BE" w:rsidRDefault="004D60F9" w:rsidP="001F332D">
      <w:pPr>
        <w:pStyle w:val="NormalBPBHEB"/>
        <w:numPr>
          <w:ilvl w:val="0"/>
          <w:numId w:val="37"/>
        </w:numPr>
        <w:rPr>
          <w:ins w:id="1480" w:author="Srishti" w:date="2025-11-02T16:58:00Z" w16du:dateUtc="2025-11-02T11:28:00Z"/>
        </w:rPr>
        <w:pPrChange w:id="1481" w:author="Srishti" w:date="2025-11-02T17:03:00Z" w16du:dateUtc="2025-11-02T11:33:00Z">
          <w:pPr>
            <w:pStyle w:val="P-Regular"/>
            <w:numPr>
              <w:numId w:val="26"/>
            </w:numPr>
            <w:tabs>
              <w:tab w:val="num" w:pos="720"/>
            </w:tabs>
            <w:ind w:left="720" w:hanging="360"/>
            <w:jc w:val="both"/>
          </w:pPr>
        </w:pPrChange>
      </w:pPr>
      <w:ins w:id="1482" w:author="Srishti" w:date="2025-11-02T16:58:00Z" w16du:dateUtc="2025-11-02T11:28:00Z">
        <w:r w:rsidRPr="003E24BE">
          <w:t xml:space="preserve">Define a scheduler that employs </w:t>
        </w:r>
        <w:r w:rsidR="001F332D" w:rsidRPr="003E24BE">
          <w:t xml:space="preserve">step decay </w:t>
        </w:r>
        <w:r w:rsidRPr="003E24BE">
          <w:t xml:space="preserve">during early epochs and </w:t>
        </w:r>
        <w:r w:rsidR="001F332D" w:rsidRPr="003E24BE">
          <w:t xml:space="preserve">cosine annealing </w:t>
        </w:r>
        <w:r w:rsidRPr="003E24BE">
          <w:t>in later stages.</w:t>
        </w:r>
      </w:ins>
    </w:p>
    <w:p w14:paraId="42320EE7" w14:textId="77777777" w:rsidR="004D60F9" w:rsidRPr="003E24BE" w:rsidRDefault="004D60F9" w:rsidP="001F332D">
      <w:pPr>
        <w:pStyle w:val="NormalBPBHEB"/>
        <w:numPr>
          <w:ilvl w:val="0"/>
          <w:numId w:val="37"/>
        </w:numPr>
        <w:rPr>
          <w:ins w:id="1483" w:author="Srishti" w:date="2025-11-02T16:58:00Z" w16du:dateUtc="2025-11-02T11:28:00Z"/>
        </w:rPr>
        <w:pPrChange w:id="1484" w:author="Srishti" w:date="2025-11-02T17:03:00Z" w16du:dateUtc="2025-11-02T11:33:00Z">
          <w:pPr>
            <w:pStyle w:val="P-Regular"/>
            <w:numPr>
              <w:numId w:val="26"/>
            </w:numPr>
            <w:tabs>
              <w:tab w:val="num" w:pos="720"/>
            </w:tabs>
            <w:ind w:left="720" w:hanging="360"/>
          </w:pPr>
        </w:pPrChange>
      </w:pPr>
      <w:ins w:id="1485" w:author="Srishti" w:date="2025-11-02T16:58:00Z" w16du:dateUtc="2025-11-02T11:28:00Z">
        <w:r w:rsidRPr="003E24BE">
          <w:t>Fine-tune a sentiment analysis model using this hybrid approach.</w:t>
        </w:r>
      </w:ins>
    </w:p>
    <w:p w14:paraId="15729627" w14:textId="77777777" w:rsidR="004D60F9" w:rsidRPr="003E24BE" w:rsidRDefault="004D60F9" w:rsidP="001F332D">
      <w:pPr>
        <w:pStyle w:val="NormalBPBHEB"/>
        <w:numPr>
          <w:ilvl w:val="0"/>
          <w:numId w:val="37"/>
        </w:numPr>
        <w:rPr>
          <w:ins w:id="1486" w:author="Srishti" w:date="2025-11-02T16:58:00Z" w16du:dateUtc="2025-11-02T11:28:00Z"/>
        </w:rPr>
        <w:pPrChange w:id="1487" w:author="Srishti" w:date="2025-11-02T17:03:00Z" w16du:dateUtc="2025-11-02T11:33:00Z">
          <w:pPr>
            <w:pStyle w:val="P-Regular"/>
            <w:numPr>
              <w:numId w:val="26"/>
            </w:numPr>
            <w:tabs>
              <w:tab w:val="num" w:pos="720"/>
            </w:tabs>
            <w:ind w:left="720" w:hanging="360"/>
          </w:pPr>
        </w:pPrChange>
      </w:pPr>
      <w:ins w:id="1488" w:author="Srishti" w:date="2025-11-02T16:58:00Z" w16du:dateUtc="2025-11-02T11:28:00Z">
        <w:r w:rsidRPr="003E24BE">
          <w:t>Compare performance against single-scheduler methods.</w:t>
        </w:r>
      </w:ins>
    </w:p>
    <w:p w14:paraId="67F70EA9" w14:textId="25C387BD" w:rsidR="004D60F9" w:rsidRPr="003E24BE" w:rsidRDefault="001F332D" w:rsidP="001F332D">
      <w:pPr>
        <w:pStyle w:val="NormalBPBHEB"/>
        <w:rPr>
          <w:ins w:id="1489" w:author="Srishti" w:date="2025-11-02T16:58:00Z" w16du:dateUtc="2025-11-02T11:28:00Z"/>
        </w:rPr>
        <w:pPrChange w:id="1490" w:author="Srishti" w:date="2025-11-02T17:03:00Z" w16du:dateUtc="2025-11-02T11:33:00Z">
          <w:pPr>
            <w:pStyle w:val="P-Regular"/>
          </w:pPr>
        </w:pPrChange>
      </w:pPr>
      <w:ins w:id="1491" w:author="Srishti" w:date="2025-11-02T17:04:00Z" w16du:dateUtc="2025-11-02T11:34:00Z">
        <w:r w:rsidRPr="001F332D">
          <w:t xml:space="preserve">The following is an </w:t>
        </w:r>
        <w:r>
          <w:t>e</w:t>
        </w:r>
      </w:ins>
      <w:ins w:id="1492" w:author="Srishti" w:date="2025-11-02T16:58:00Z" w16du:dateUtc="2025-11-02T11:28:00Z">
        <w:r w:rsidR="004D60F9" w:rsidRPr="003E24BE">
          <w:t xml:space="preserve">xample </w:t>
        </w:r>
      </w:ins>
      <w:ins w:id="1493" w:author="Srishti" w:date="2025-11-02T17:04:00Z" w16du:dateUtc="2025-11-02T11:34:00Z">
        <w:r>
          <w:t>of h</w:t>
        </w:r>
      </w:ins>
      <w:ins w:id="1494" w:author="Srishti" w:date="2025-11-02T16:58:00Z" w16du:dateUtc="2025-11-02T11:28:00Z">
        <w:r w:rsidR="004D60F9" w:rsidRPr="003E24BE">
          <w:t xml:space="preserve">ybrid </w:t>
        </w:r>
      </w:ins>
      <w:ins w:id="1495" w:author="Srishti" w:date="2025-11-02T17:04:00Z" w16du:dateUtc="2025-11-02T11:34:00Z">
        <w:r>
          <w:t>s</w:t>
        </w:r>
      </w:ins>
      <w:ins w:id="1496" w:author="Srishti" w:date="2025-11-02T16:58:00Z" w16du:dateUtc="2025-11-02T11:28:00Z">
        <w:r w:rsidR="004D60F9" w:rsidRPr="003E24BE">
          <w:t xml:space="preserve">cheduler </w:t>
        </w:r>
      </w:ins>
      <w:ins w:id="1497" w:author="Srishti" w:date="2025-11-02T17:04:00Z" w16du:dateUtc="2025-11-02T11:34:00Z">
        <w:r>
          <w:t>c</w:t>
        </w:r>
      </w:ins>
      <w:ins w:id="1498" w:author="Srishti" w:date="2025-11-02T16:58:00Z" w16du:dateUtc="2025-11-02T11:28:00Z">
        <w:r w:rsidR="004D60F9" w:rsidRPr="003E24BE">
          <w:t>ode:</w:t>
        </w:r>
      </w:ins>
    </w:p>
    <w:p w14:paraId="0BFA67F4" w14:textId="77777777" w:rsidR="004D60F9" w:rsidRPr="001F332D" w:rsidRDefault="004D60F9" w:rsidP="004D60F9">
      <w:pPr>
        <w:pStyle w:val="SC-Source"/>
        <w:rPr>
          <w:ins w:id="1499" w:author="Srishti" w:date="2025-11-02T16:58:00Z" w16du:dateUtc="2025-11-02T11:28:00Z"/>
          <w:rFonts w:ascii="Consolas" w:hAnsi="Consolas"/>
          <w:sz w:val="20"/>
          <w:szCs w:val="20"/>
          <w:rPrChange w:id="1500" w:author="Srishti" w:date="2025-11-02T17:04:00Z" w16du:dateUtc="2025-11-02T11:34:00Z">
            <w:rPr>
              <w:ins w:id="1501" w:author="Srishti" w:date="2025-11-02T16:58:00Z" w16du:dateUtc="2025-11-02T11:28:00Z"/>
            </w:rPr>
          </w:rPrChange>
        </w:rPr>
      </w:pPr>
      <w:ins w:id="1502" w:author="Srishti" w:date="2025-11-02T16:58:00Z" w16du:dateUtc="2025-11-02T11:28:00Z">
        <w:r w:rsidRPr="001F332D">
          <w:rPr>
            <w:rFonts w:ascii="Consolas" w:hAnsi="Consolas"/>
            <w:sz w:val="20"/>
            <w:szCs w:val="20"/>
            <w:rPrChange w:id="1503" w:author="Srishti" w:date="2025-11-02T17:04:00Z" w16du:dateUtc="2025-11-02T11:34:00Z">
              <w:rPr/>
            </w:rPrChange>
          </w:rPr>
          <w:t>`python</w:t>
        </w:r>
      </w:ins>
    </w:p>
    <w:p w14:paraId="2072A71A" w14:textId="77777777" w:rsidR="004D60F9" w:rsidRPr="001F332D" w:rsidRDefault="004D60F9" w:rsidP="004D60F9">
      <w:pPr>
        <w:pStyle w:val="SC-Source"/>
        <w:rPr>
          <w:ins w:id="1504" w:author="Srishti" w:date="2025-11-02T16:58:00Z" w16du:dateUtc="2025-11-02T11:28:00Z"/>
          <w:rFonts w:ascii="Consolas" w:hAnsi="Consolas"/>
          <w:sz w:val="20"/>
          <w:szCs w:val="20"/>
          <w:rPrChange w:id="1505" w:author="Srishti" w:date="2025-11-02T17:04:00Z" w16du:dateUtc="2025-11-02T11:34:00Z">
            <w:rPr>
              <w:ins w:id="1506" w:author="Srishti" w:date="2025-11-02T16:58:00Z" w16du:dateUtc="2025-11-02T11:28:00Z"/>
            </w:rPr>
          </w:rPrChange>
        </w:rPr>
      </w:pPr>
    </w:p>
    <w:p w14:paraId="69815168" w14:textId="77777777" w:rsidR="004D60F9" w:rsidRPr="001F332D" w:rsidRDefault="004D60F9" w:rsidP="004D60F9">
      <w:pPr>
        <w:pStyle w:val="SC-Source"/>
        <w:rPr>
          <w:ins w:id="1507" w:author="Srishti" w:date="2025-11-02T16:58:00Z" w16du:dateUtc="2025-11-02T11:28:00Z"/>
          <w:rFonts w:ascii="Consolas" w:hAnsi="Consolas"/>
          <w:sz w:val="20"/>
          <w:szCs w:val="20"/>
          <w:rPrChange w:id="1508" w:author="Srishti" w:date="2025-11-02T17:04:00Z" w16du:dateUtc="2025-11-02T11:34:00Z">
            <w:rPr>
              <w:ins w:id="1509" w:author="Srishti" w:date="2025-11-02T16:58:00Z" w16du:dateUtc="2025-11-02T11:28:00Z"/>
            </w:rPr>
          </w:rPrChange>
        </w:rPr>
      </w:pPr>
      <w:ins w:id="1510" w:author="Srishti" w:date="2025-11-02T16:58:00Z" w16du:dateUtc="2025-11-02T11:28:00Z">
        <w:r w:rsidRPr="001F332D">
          <w:rPr>
            <w:rFonts w:ascii="Consolas" w:hAnsi="Consolas"/>
            <w:sz w:val="20"/>
            <w:szCs w:val="20"/>
            <w:lang w:val="en-US"/>
            <w:rPrChange w:id="1511" w:author="Srishti" w:date="2025-11-02T17:04:00Z" w16du:dateUtc="2025-11-02T11:34:00Z">
              <w:rPr>
                <w:lang w:val="en-US"/>
              </w:rPr>
            </w:rPrChange>
          </w:rPr>
          <w:t>def hybrid_schedule(epoch):</w:t>
        </w:r>
      </w:ins>
    </w:p>
    <w:p w14:paraId="211CEF21" w14:textId="77777777" w:rsidR="004D60F9" w:rsidRPr="001F332D" w:rsidRDefault="004D60F9" w:rsidP="004D60F9">
      <w:pPr>
        <w:pStyle w:val="SC-Source"/>
        <w:rPr>
          <w:ins w:id="1512" w:author="Srishti" w:date="2025-11-02T16:58:00Z" w16du:dateUtc="2025-11-02T11:28:00Z"/>
          <w:rFonts w:ascii="Consolas" w:hAnsi="Consolas"/>
          <w:sz w:val="20"/>
          <w:szCs w:val="20"/>
          <w:rPrChange w:id="1513" w:author="Srishti" w:date="2025-11-02T17:04:00Z" w16du:dateUtc="2025-11-02T11:34:00Z">
            <w:rPr>
              <w:ins w:id="1514" w:author="Srishti" w:date="2025-11-02T16:58:00Z" w16du:dateUtc="2025-11-02T11:28:00Z"/>
            </w:rPr>
          </w:rPrChange>
        </w:rPr>
      </w:pPr>
      <w:ins w:id="1515" w:author="Srishti" w:date="2025-11-02T16:58:00Z" w16du:dateUtc="2025-11-02T11:28:00Z">
        <w:r w:rsidRPr="001F332D">
          <w:rPr>
            <w:rFonts w:ascii="Consolas" w:hAnsi="Consolas"/>
            <w:sz w:val="20"/>
            <w:szCs w:val="20"/>
            <w:rPrChange w:id="1516" w:author="Srishti" w:date="2025-11-02T17:04:00Z" w16du:dateUtc="2025-11-02T11:34:00Z">
              <w:rPr/>
            </w:rPrChange>
          </w:rPr>
          <w:t xml:space="preserve">    if epoch &lt; 10:</w:t>
        </w:r>
      </w:ins>
    </w:p>
    <w:p w14:paraId="6E0E917D" w14:textId="77777777" w:rsidR="004D60F9" w:rsidRPr="001F332D" w:rsidRDefault="004D60F9" w:rsidP="004D60F9">
      <w:pPr>
        <w:pStyle w:val="SC-Source"/>
        <w:rPr>
          <w:ins w:id="1517" w:author="Srishti" w:date="2025-11-02T16:58:00Z" w16du:dateUtc="2025-11-02T11:28:00Z"/>
          <w:rFonts w:ascii="Consolas" w:hAnsi="Consolas"/>
          <w:sz w:val="20"/>
          <w:szCs w:val="20"/>
          <w:rPrChange w:id="1518" w:author="Srishti" w:date="2025-11-02T17:04:00Z" w16du:dateUtc="2025-11-02T11:34:00Z">
            <w:rPr>
              <w:ins w:id="1519" w:author="Srishti" w:date="2025-11-02T16:58:00Z" w16du:dateUtc="2025-11-02T11:28:00Z"/>
            </w:rPr>
          </w:rPrChange>
        </w:rPr>
      </w:pPr>
      <w:ins w:id="1520" w:author="Srishti" w:date="2025-11-02T16:58:00Z" w16du:dateUtc="2025-11-02T11:28:00Z">
        <w:r w:rsidRPr="001F332D">
          <w:rPr>
            <w:rFonts w:ascii="Consolas" w:hAnsi="Consolas"/>
            <w:sz w:val="20"/>
            <w:szCs w:val="20"/>
            <w:lang w:val="en-US"/>
            <w:rPrChange w:id="1521" w:author="Srishti" w:date="2025-11-02T17:04:00Z" w16du:dateUtc="2025-11-02T11:34:00Z">
              <w:rPr>
                <w:lang w:val="en-US"/>
              </w:rPr>
            </w:rPrChange>
          </w:rPr>
          <w:t xml:space="preserve">        return 0.1  # Step Decay</w:t>
        </w:r>
      </w:ins>
    </w:p>
    <w:p w14:paraId="3FF053B5" w14:textId="77777777" w:rsidR="004D60F9" w:rsidRPr="001F332D" w:rsidRDefault="004D60F9" w:rsidP="004D60F9">
      <w:pPr>
        <w:pStyle w:val="SC-Source"/>
        <w:rPr>
          <w:ins w:id="1522" w:author="Srishti" w:date="2025-11-02T16:58:00Z" w16du:dateUtc="2025-11-02T11:28:00Z"/>
          <w:rFonts w:ascii="Consolas" w:hAnsi="Consolas"/>
          <w:sz w:val="20"/>
          <w:szCs w:val="20"/>
          <w:rPrChange w:id="1523" w:author="Srishti" w:date="2025-11-02T17:04:00Z" w16du:dateUtc="2025-11-02T11:34:00Z">
            <w:rPr>
              <w:ins w:id="1524" w:author="Srishti" w:date="2025-11-02T16:58:00Z" w16du:dateUtc="2025-11-02T11:28:00Z"/>
            </w:rPr>
          </w:rPrChange>
        </w:rPr>
      </w:pPr>
      <w:ins w:id="1525" w:author="Srishti" w:date="2025-11-02T16:58:00Z" w16du:dateUtc="2025-11-02T11:28:00Z">
        <w:r w:rsidRPr="001F332D">
          <w:rPr>
            <w:rFonts w:ascii="Consolas" w:hAnsi="Consolas"/>
            <w:sz w:val="20"/>
            <w:szCs w:val="20"/>
            <w:lang w:val="en-US"/>
            <w:rPrChange w:id="1526" w:author="Srishti" w:date="2025-11-02T17:04:00Z" w16du:dateUtc="2025-11-02T11:34:00Z">
              <w:rPr>
                <w:lang w:val="en-US"/>
              </w:rPr>
            </w:rPrChange>
          </w:rPr>
          <w:t xml:space="preserve">    return 0.1 * (1 + np.cos(np.pi * (epoch - 10) / 40))  # Cosine Annealing</w:t>
        </w:r>
      </w:ins>
    </w:p>
    <w:p w14:paraId="01C824CB" w14:textId="77777777" w:rsidR="004D60F9" w:rsidRPr="001F332D" w:rsidRDefault="004D60F9" w:rsidP="004D60F9">
      <w:pPr>
        <w:pStyle w:val="SC-Source"/>
        <w:rPr>
          <w:ins w:id="1527" w:author="Srishti" w:date="2025-11-02T16:58:00Z" w16du:dateUtc="2025-11-02T11:28:00Z"/>
          <w:rFonts w:ascii="Consolas" w:hAnsi="Consolas"/>
          <w:sz w:val="20"/>
          <w:szCs w:val="20"/>
          <w:rPrChange w:id="1528" w:author="Srishti" w:date="2025-11-02T17:04:00Z" w16du:dateUtc="2025-11-02T11:34:00Z">
            <w:rPr>
              <w:ins w:id="1529" w:author="Srishti" w:date="2025-11-02T16:58:00Z" w16du:dateUtc="2025-11-02T11:28:00Z"/>
            </w:rPr>
          </w:rPrChange>
        </w:rPr>
      </w:pPr>
    </w:p>
    <w:p w14:paraId="763831A5" w14:textId="77777777" w:rsidR="004D60F9" w:rsidRPr="001F332D" w:rsidRDefault="004D60F9" w:rsidP="004D60F9">
      <w:pPr>
        <w:pStyle w:val="SC-Source"/>
        <w:rPr>
          <w:ins w:id="1530" w:author="Srishti" w:date="2025-11-02T16:58:00Z" w16du:dateUtc="2025-11-02T11:28:00Z"/>
          <w:rFonts w:ascii="Consolas" w:hAnsi="Consolas"/>
          <w:sz w:val="20"/>
          <w:szCs w:val="20"/>
          <w:rPrChange w:id="1531" w:author="Srishti" w:date="2025-11-02T17:04:00Z" w16du:dateUtc="2025-11-02T11:34:00Z">
            <w:rPr>
              <w:ins w:id="1532" w:author="Srishti" w:date="2025-11-02T16:58:00Z" w16du:dateUtc="2025-11-02T11:28:00Z"/>
            </w:rPr>
          </w:rPrChange>
        </w:rPr>
      </w:pPr>
      <w:ins w:id="1533" w:author="Srishti" w:date="2025-11-02T16:58:00Z" w16du:dateUtc="2025-11-02T11:28:00Z">
        <w:r w:rsidRPr="001F332D">
          <w:rPr>
            <w:rFonts w:ascii="Consolas" w:hAnsi="Consolas"/>
            <w:sz w:val="20"/>
            <w:szCs w:val="20"/>
            <w:rPrChange w:id="1534" w:author="Srishti" w:date="2025-11-02T17:04:00Z" w16du:dateUtc="2025-11-02T11:34:00Z">
              <w:rPr/>
            </w:rPrChange>
          </w:rPr>
          <w:t>for epoch in range(epochs):</w:t>
        </w:r>
      </w:ins>
    </w:p>
    <w:p w14:paraId="64D58618" w14:textId="77777777" w:rsidR="004D60F9" w:rsidRPr="001F332D" w:rsidRDefault="004D60F9" w:rsidP="004D60F9">
      <w:pPr>
        <w:pStyle w:val="SC-Source"/>
        <w:rPr>
          <w:ins w:id="1535" w:author="Srishti" w:date="2025-11-02T16:58:00Z" w16du:dateUtc="2025-11-02T11:28:00Z"/>
          <w:rFonts w:ascii="Consolas" w:hAnsi="Consolas"/>
          <w:sz w:val="20"/>
          <w:szCs w:val="20"/>
          <w:rPrChange w:id="1536" w:author="Srishti" w:date="2025-11-02T17:04:00Z" w16du:dateUtc="2025-11-02T11:34:00Z">
            <w:rPr>
              <w:ins w:id="1537" w:author="Srishti" w:date="2025-11-02T16:58:00Z" w16du:dateUtc="2025-11-02T11:28:00Z"/>
            </w:rPr>
          </w:rPrChange>
        </w:rPr>
      </w:pPr>
      <w:ins w:id="1538" w:author="Srishti" w:date="2025-11-02T16:58:00Z" w16du:dateUtc="2025-11-02T11:28:00Z">
        <w:r w:rsidRPr="001F332D">
          <w:rPr>
            <w:rFonts w:ascii="Consolas" w:hAnsi="Consolas"/>
            <w:sz w:val="20"/>
            <w:szCs w:val="20"/>
            <w:lang w:val="en-US"/>
            <w:rPrChange w:id="1539" w:author="Srishti" w:date="2025-11-02T17:04:00Z" w16du:dateUtc="2025-11-02T11:34:00Z">
              <w:rPr>
                <w:lang w:val="en-US"/>
              </w:rPr>
            </w:rPrChange>
          </w:rPr>
          <w:t xml:space="preserve">    lr = hybrid_schedule(epoch)</w:t>
        </w:r>
      </w:ins>
    </w:p>
    <w:p w14:paraId="6E8640ED" w14:textId="77777777" w:rsidR="004D60F9" w:rsidRPr="001F332D" w:rsidRDefault="004D60F9" w:rsidP="004D60F9">
      <w:pPr>
        <w:pStyle w:val="SC-Source"/>
        <w:rPr>
          <w:ins w:id="1540" w:author="Srishti" w:date="2025-11-02T16:58:00Z" w16du:dateUtc="2025-11-02T11:28:00Z"/>
          <w:rFonts w:ascii="Consolas" w:hAnsi="Consolas"/>
          <w:sz w:val="20"/>
          <w:szCs w:val="20"/>
          <w:rPrChange w:id="1541" w:author="Srishti" w:date="2025-11-02T17:04:00Z" w16du:dateUtc="2025-11-02T11:34:00Z">
            <w:rPr>
              <w:ins w:id="1542" w:author="Srishti" w:date="2025-11-02T16:58:00Z" w16du:dateUtc="2025-11-02T11:28:00Z"/>
            </w:rPr>
          </w:rPrChange>
        </w:rPr>
      </w:pPr>
      <w:ins w:id="1543" w:author="Srishti" w:date="2025-11-02T16:58:00Z" w16du:dateUtc="2025-11-02T11:28:00Z">
        <w:r w:rsidRPr="001F332D">
          <w:rPr>
            <w:rFonts w:ascii="Consolas" w:hAnsi="Consolas"/>
            <w:sz w:val="20"/>
            <w:szCs w:val="20"/>
            <w:lang w:val="en-US"/>
            <w:rPrChange w:id="1544" w:author="Srishti" w:date="2025-11-02T17:04:00Z" w16du:dateUtc="2025-11-02T11:34:00Z">
              <w:rPr>
                <w:lang w:val="en-US"/>
              </w:rPr>
            </w:rPrChange>
          </w:rPr>
          <w:t xml:space="preserve">    for param_group in optimizer.param_groups:</w:t>
        </w:r>
      </w:ins>
    </w:p>
    <w:p w14:paraId="2F75A7C1" w14:textId="77777777" w:rsidR="004D60F9" w:rsidRPr="001F332D" w:rsidRDefault="004D60F9" w:rsidP="004D60F9">
      <w:pPr>
        <w:pStyle w:val="SC-Source"/>
        <w:rPr>
          <w:ins w:id="1545" w:author="Srishti" w:date="2025-11-02T16:58:00Z" w16du:dateUtc="2025-11-02T11:28:00Z"/>
          <w:rFonts w:ascii="Consolas" w:hAnsi="Consolas"/>
          <w:sz w:val="20"/>
          <w:szCs w:val="20"/>
          <w:lang w:val="en-US"/>
          <w:rPrChange w:id="1546" w:author="Srishti" w:date="2025-11-02T17:04:00Z" w16du:dateUtc="2025-11-02T11:34:00Z">
            <w:rPr>
              <w:ins w:id="1547" w:author="Srishti" w:date="2025-11-02T16:58:00Z" w16du:dateUtc="2025-11-02T11:28:00Z"/>
              <w:lang w:val="en-US"/>
            </w:rPr>
          </w:rPrChange>
        </w:rPr>
      </w:pPr>
      <w:ins w:id="1548" w:author="Srishti" w:date="2025-11-02T16:58:00Z" w16du:dateUtc="2025-11-02T11:28:00Z">
        <w:r w:rsidRPr="001F332D">
          <w:rPr>
            <w:rFonts w:ascii="Consolas" w:hAnsi="Consolas"/>
            <w:sz w:val="20"/>
            <w:szCs w:val="20"/>
            <w:lang w:val="en-US"/>
            <w:rPrChange w:id="1549" w:author="Srishti" w:date="2025-11-02T17:04:00Z" w16du:dateUtc="2025-11-02T11:34:00Z">
              <w:rPr>
                <w:lang w:val="en-US"/>
              </w:rPr>
            </w:rPrChange>
          </w:rPr>
          <w:t xml:space="preserve">        param_group['lr'] = lr</w:t>
        </w:r>
      </w:ins>
    </w:p>
    <w:p w14:paraId="4FB16111" w14:textId="77777777" w:rsidR="004D60F9" w:rsidRPr="001F332D" w:rsidRDefault="004D60F9" w:rsidP="004D60F9">
      <w:pPr>
        <w:pStyle w:val="SC-Source"/>
        <w:rPr>
          <w:ins w:id="1550" w:author="Srishti" w:date="2025-11-02T16:58:00Z" w16du:dateUtc="2025-11-02T11:28:00Z"/>
          <w:rFonts w:ascii="Consolas" w:hAnsi="Consolas"/>
          <w:sz w:val="20"/>
          <w:szCs w:val="20"/>
          <w:rPrChange w:id="1551" w:author="Srishti" w:date="2025-11-02T17:04:00Z" w16du:dateUtc="2025-11-02T11:34:00Z">
            <w:rPr>
              <w:ins w:id="1552" w:author="Srishti" w:date="2025-11-02T16:58:00Z" w16du:dateUtc="2025-11-02T11:28:00Z"/>
            </w:rPr>
          </w:rPrChange>
        </w:rPr>
      </w:pPr>
      <w:ins w:id="1553" w:author="Srishti" w:date="2025-11-02T16:58:00Z" w16du:dateUtc="2025-11-02T11:28:00Z">
        <w:r w:rsidRPr="001F332D">
          <w:rPr>
            <w:rFonts w:ascii="Consolas" w:hAnsi="Consolas"/>
            <w:sz w:val="20"/>
            <w:szCs w:val="20"/>
            <w:lang w:val="en-US"/>
            <w:rPrChange w:id="1554" w:author="Srishti" w:date="2025-11-02T17:04:00Z" w16du:dateUtc="2025-11-02T11:34:00Z">
              <w:rPr>
                <w:lang w:val="en-US"/>
              </w:rPr>
            </w:rPrChange>
          </w:rPr>
          <w:t xml:space="preserve">    train_model(...)</w:t>
        </w:r>
      </w:ins>
    </w:p>
    <w:p w14:paraId="62E5ADBA" w14:textId="77777777" w:rsidR="004D60F9" w:rsidRPr="001F332D" w:rsidRDefault="004D60F9" w:rsidP="004D60F9">
      <w:pPr>
        <w:pStyle w:val="SC-Source"/>
        <w:rPr>
          <w:ins w:id="1555" w:author="Srishti" w:date="2025-11-02T16:58:00Z" w16du:dateUtc="2025-11-02T11:28:00Z"/>
          <w:rFonts w:ascii="Consolas" w:hAnsi="Consolas"/>
          <w:sz w:val="20"/>
          <w:szCs w:val="20"/>
          <w:rPrChange w:id="1556" w:author="Srishti" w:date="2025-11-02T17:04:00Z" w16du:dateUtc="2025-11-02T11:34:00Z">
            <w:rPr>
              <w:ins w:id="1557" w:author="Srishti" w:date="2025-11-02T16:58:00Z" w16du:dateUtc="2025-11-02T11:28:00Z"/>
            </w:rPr>
          </w:rPrChange>
        </w:rPr>
      </w:pPr>
      <w:ins w:id="1558" w:author="Srishti" w:date="2025-11-02T16:58:00Z" w16du:dateUtc="2025-11-02T11:28:00Z">
        <w:r w:rsidRPr="001F332D">
          <w:rPr>
            <w:rFonts w:ascii="Consolas" w:hAnsi="Consolas"/>
            <w:sz w:val="20"/>
            <w:szCs w:val="20"/>
            <w:rPrChange w:id="1559" w:author="Srishti" w:date="2025-11-02T17:04:00Z" w16du:dateUtc="2025-11-02T11:34:00Z">
              <w:rPr/>
            </w:rPrChange>
          </w:rPr>
          <w:t>`</w:t>
        </w:r>
      </w:ins>
    </w:p>
    <w:p w14:paraId="2046AFA2" w14:textId="77777777" w:rsidR="004D60F9" w:rsidRPr="003E24BE" w:rsidRDefault="004D60F9" w:rsidP="001F332D">
      <w:pPr>
        <w:pStyle w:val="NormalBPBHEB"/>
        <w:rPr>
          <w:ins w:id="1560" w:author="Srishti" w:date="2025-11-02T16:58:00Z" w16du:dateUtc="2025-11-02T11:28:00Z"/>
        </w:rPr>
        <w:pPrChange w:id="1561" w:author="Srishti" w:date="2025-11-02T17:04:00Z" w16du:dateUtc="2025-11-02T11:34:00Z">
          <w:pPr>
            <w:pStyle w:val="P-Regular"/>
            <w:jc w:val="both"/>
          </w:pPr>
        </w:pPrChange>
      </w:pPr>
      <w:ins w:id="1562" w:author="Srishti" w:date="2025-11-02T16:58:00Z" w16du:dateUtc="2025-11-02T11:28:00Z">
        <w:r>
          <w:rPr>
            <w:b/>
            <w:bCs/>
          </w:rPr>
          <w:lastRenderedPageBreak/>
          <w:t>Takeaway</w:t>
        </w:r>
        <w:r w:rsidRPr="001F332D">
          <w:rPr>
            <w:rPrChange w:id="1563" w:author="Srishti" w:date="2025-11-02T17:04:00Z" w16du:dateUtc="2025-11-02T11:34:00Z">
              <w:rPr>
                <w:b/>
                <w:bCs/>
              </w:rPr>
            </w:rPrChange>
          </w:rPr>
          <w:t>:</w:t>
        </w:r>
        <w:r w:rsidRPr="001F332D">
          <w:t xml:space="preserve"> </w:t>
        </w:r>
        <w:r w:rsidRPr="003E24BE">
          <w:t>Highlight the flexibility of hybrid schedulers in balancing rapid convergence with fine-tuned optimization, achieving superior results in noisy or imbalanced datasets.</w:t>
        </w:r>
      </w:ins>
    </w:p>
    <w:p w14:paraId="6AB81B7B" w14:textId="77777777" w:rsidR="004D60F9" w:rsidRPr="004D60F9" w:rsidRDefault="004D60F9" w:rsidP="001F332D">
      <w:pPr>
        <w:pStyle w:val="NormalBPBHEB"/>
        <w:rPr>
          <w:lang w:val="en"/>
          <w:rPrChange w:id="1564" w:author="Srishti" w:date="2025-11-02T16:58:00Z" w16du:dateUtc="2025-11-02T11:28:00Z">
            <w:rPr>
              <w:lang w:val="en-US"/>
            </w:rPr>
          </w:rPrChange>
        </w:rPr>
        <w:pPrChange w:id="1565" w:author="Srishti" w:date="2025-11-02T17:04:00Z" w16du:dateUtc="2025-11-02T11:34:00Z">
          <w:pPr>
            <w:pStyle w:val="P-Regular"/>
            <w:jc w:val="both"/>
          </w:pPr>
        </w:pPrChange>
      </w:pPr>
    </w:p>
    <w:p w14:paraId="5E766769" w14:textId="77E982B1" w:rsidR="00295A4A" w:rsidDel="004D60F9" w:rsidRDefault="00295A4A">
      <w:pPr>
        <w:spacing w:line="259" w:lineRule="auto"/>
        <w:rPr>
          <w:del w:id="1566" w:author="Srishti" w:date="2025-11-02T16:58:00Z" w16du:dateUtc="2025-11-02T11:28:00Z"/>
        </w:rPr>
      </w:pPr>
      <w:del w:id="1567" w:author="Srishti" w:date="2025-11-02T16:58:00Z" w16du:dateUtc="2025-11-02T11:28:00Z">
        <w:r w:rsidDel="004D60F9">
          <w:br w:type="page"/>
        </w:r>
      </w:del>
    </w:p>
    <w:customXmlDelRangeStart w:id="1568" w:author="Srishti" w:date="2025-11-02T17:05:00Z"/>
    <w:sdt>
      <w:sdtPr>
        <w:rPr>
          <w:b w:val="0"/>
          <w:sz w:val="22"/>
          <w:szCs w:val="22"/>
        </w:rPr>
        <w:id w:val="1984036099"/>
        <w:docPartObj>
          <w:docPartGallery w:val="Bibliographies"/>
          <w:docPartUnique/>
        </w:docPartObj>
      </w:sdtPr>
      <w:sdtEndPr>
        <w:rPr>
          <w:rFonts w:ascii="Palatino Linotype" w:eastAsia="Palatino Linotype" w:hAnsi="Palatino Linotype" w:cs="Palatino Linotype"/>
        </w:rPr>
      </w:sdtEndPr>
      <w:sdtContent>
        <w:customXmlDelRangeEnd w:id="1568"/>
        <w:p w14:paraId="64AFE458" w14:textId="0B382B7A" w:rsidR="00A015D8" w:rsidDel="001F332D" w:rsidRDefault="00A015D8" w:rsidP="00A015D8">
          <w:pPr>
            <w:pStyle w:val="H1-Section"/>
            <w:rPr>
              <w:del w:id="1569" w:author="Srishti" w:date="2025-11-02T17:05:00Z" w16du:dateUtc="2025-11-02T11:35:00Z"/>
            </w:rPr>
          </w:pPr>
          <w:del w:id="1570" w:author="Srishti" w:date="2025-11-02T17:05:00Z" w16du:dateUtc="2025-11-02T11:35:00Z">
            <w:r w:rsidDel="001F332D">
              <w:delText>References</w:delText>
            </w:r>
          </w:del>
        </w:p>
        <w:customXmlDelRangeStart w:id="1571" w:author="Srishti" w:date="2025-11-02T17:05:00Z"/>
        <w:sdt>
          <w:sdtPr>
            <w:id w:val="-573587230"/>
            <w:bibliography/>
          </w:sdtPr>
          <w:sdtEndPr>
            <w:rPr>
              <w:rFonts w:ascii="Palatino Linotype" w:eastAsia="Palatino Linotype" w:hAnsi="Palatino Linotype" w:cs="Palatino Linotype"/>
            </w:rPr>
          </w:sdtEndPr>
          <w:sdtContent>
            <w:customXmlDelRangeEnd w:id="1571"/>
            <w:p w14:paraId="0311644C" w14:textId="3B36FC14" w:rsidR="00AE30CD" w:rsidDel="001F332D" w:rsidRDefault="00A015D8" w:rsidP="00A015D8">
              <w:pPr>
                <w:rPr>
                  <w:del w:id="1572" w:author="Srishti" w:date="2025-11-02T17:05:00Z" w16du:dateUtc="2025-11-02T11:35:00Z"/>
                  <w:noProof/>
                  <w:lang w:val="en-IN"/>
                </w:rPr>
              </w:pPr>
              <w:del w:id="1573" w:author="Srishti" w:date="2025-11-02T17:05:00Z" w16du:dateUtc="2025-11-02T11:35:00Z">
                <w:r w:rsidDel="001F332D">
                  <w:fldChar w:fldCharType="begin"/>
                </w:r>
                <w:r w:rsidDel="001F332D">
                  <w:delInstrText xml:space="preserve"> BIBLIOGRAPHY </w:delInstrText>
                </w:r>
                <w:r w:rsidDel="001F332D">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AE30CD" w:rsidDel="001F332D" w14:paraId="3EF9507C" w14:textId="6559DBB4">
                <w:trPr>
                  <w:divId w:val="1290014916"/>
                  <w:tblCellSpacing w:w="15" w:type="dxa"/>
                  <w:del w:id="1574" w:author="Srishti" w:date="2025-11-02T17:05:00Z" w16du:dateUtc="2025-11-02T11:35:00Z"/>
                </w:trPr>
                <w:tc>
                  <w:tcPr>
                    <w:tcW w:w="50" w:type="pct"/>
                    <w:hideMark/>
                  </w:tcPr>
                  <w:p w14:paraId="39E11A54" w14:textId="65296401" w:rsidR="00AE30CD" w:rsidDel="001F332D" w:rsidRDefault="00AE30CD">
                    <w:pPr>
                      <w:pStyle w:val="Bibliography"/>
                      <w:rPr>
                        <w:del w:id="1575" w:author="Srishti" w:date="2025-11-02T17:05:00Z" w16du:dateUtc="2025-11-02T11:35:00Z"/>
                        <w:noProof/>
                        <w:sz w:val="24"/>
                        <w:szCs w:val="24"/>
                      </w:rPr>
                    </w:pPr>
                    <w:del w:id="1576" w:author="Srishti" w:date="2025-11-02T17:05:00Z" w16du:dateUtc="2025-11-02T11:35:00Z">
                      <w:r w:rsidDel="001F332D">
                        <w:rPr>
                          <w:noProof/>
                        </w:rPr>
                        <w:delText xml:space="preserve">[1] </w:delText>
                      </w:r>
                    </w:del>
                  </w:p>
                </w:tc>
                <w:tc>
                  <w:tcPr>
                    <w:tcW w:w="0" w:type="auto"/>
                    <w:hideMark/>
                  </w:tcPr>
                  <w:p w14:paraId="0BBBCECD" w14:textId="76C7AD8C" w:rsidR="00AE30CD" w:rsidDel="001F332D" w:rsidRDefault="00AE30CD">
                    <w:pPr>
                      <w:pStyle w:val="Bibliography"/>
                      <w:rPr>
                        <w:del w:id="1577" w:author="Srishti" w:date="2025-11-02T17:05:00Z" w16du:dateUtc="2025-11-02T11:35:00Z"/>
                        <w:noProof/>
                      </w:rPr>
                    </w:pPr>
                    <w:del w:id="1578" w:author="Srishti" w:date="2025-11-02T17:05:00Z" w16du:dateUtc="2025-11-02T11:35:00Z">
                      <w:r w:rsidDel="001F332D">
                        <w:rPr>
                          <w:noProof/>
                        </w:rPr>
                        <w:delText xml:space="preserve">I. Goodfellow, Y. Bengio and A. Courville, Deep Learning, MIT Press, 2016. </w:delText>
                      </w:r>
                    </w:del>
                  </w:p>
                </w:tc>
              </w:tr>
              <w:tr w:rsidR="00AE30CD" w:rsidDel="001F332D" w14:paraId="0BAF24C3" w14:textId="3B8087A5">
                <w:trPr>
                  <w:divId w:val="1290014916"/>
                  <w:tblCellSpacing w:w="15" w:type="dxa"/>
                  <w:del w:id="1579" w:author="Srishti" w:date="2025-11-02T17:05:00Z" w16du:dateUtc="2025-11-02T11:35:00Z"/>
                </w:trPr>
                <w:tc>
                  <w:tcPr>
                    <w:tcW w:w="50" w:type="pct"/>
                    <w:hideMark/>
                  </w:tcPr>
                  <w:p w14:paraId="7D917FDB" w14:textId="32ECEE28" w:rsidR="00AE30CD" w:rsidDel="001F332D" w:rsidRDefault="00AE30CD">
                    <w:pPr>
                      <w:pStyle w:val="Bibliography"/>
                      <w:rPr>
                        <w:del w:id="1580" w:author="Srishti" w:date="2025-11-02T17:05:00Z" w16du:dateUtc="2025-11-02T11:35:00Z"/>
                        <w:noProof/>
                      </w:rPr>
                    </w:pPr>
                    <w:del w:id="1581" w:author="Srishti" w:date="2025-11-02T17:05:00Z" w16du:dateUtc="2025-11-02T11:35:00Z">
                      <w:r w:rsidDel="001F332D">
                        <w:rPr>
                          <w:noProof/>
                        </w:rPr>
                        <w:delText xml:space="preserve">[2] </w:delText>
                      </w:r>
                    </w:del>
                  </w:p>
                </w:tc>
                <w:tc>
                  <w:tcPr>
                    <w:tcW w:w="0" w:type="auto"/>
                    <w:hideMark/>
                  </w:tcPr>
                  <w:p w14:paraId="51E2FA74" w14:textId="345EFF9A" w:rsidR="00AE30CD" w:rsidDel="001F332D" w:rsidRDefault="00AE30CD">
                    <w:pPr>
                      <w:pStyle w:val="Bibliography"/>
                      <w:rPr>
                        <w:del w:id="1582" w:author="Srishti" w:date="2025-11-02T17:05:00Z" w16du:dateUtc="2025-11-02T11:35:00Z"/>
                        <w:noProof/>
                      </w:rPr>
                    </w:pPr>
                    <w:del w:id="1583" w:author="Srishti" w:date="2025-11-02T17:05:00Z" w16du:dateUtc="2025-11-02T11:35:00Z">
                      <w:r w:rsidDel="001F332D">
                        <w:rPr>
                          <w:noProof/>
                        </w:rPr>
                        <w:delText xml:space="preserve">R. S. Sutton and A. G. Barto, Reinforcement learning: An introduction, MIT Press, 2018. </w:delText>
                      </w:r>
                    </w:del>
                  </w:p>
                </w:tc>
              </w:tr>
              <w:tr w:rsidR="00AE30CD" w:rsidDel="001F332D" w14:paraId="0804D726" w14:textId="3831AC47">
                <w:trPr>
                  <w:divId w:val="1290014916"/>
                  <w:tblCellSpacing w:w="15" w:type="dxa"/>
                  <w:del w:id="1584" w:author="Srishti" w:date="2025-11-02T17:05:00Z" w16du:dateUtc="2025-11-02T11:35:00Z"/>
                </w:trPr>
                <w:tc>
                  <w:tcPr>
                    <w:tcW w:w="50" w:type="pct"/>
                    <w:hideMark/>
                  </w:tcPr>
                  <w:p w14:paraId="5922008A" w14:textId="5E132907" w:rsidR="00AE30CD" w:rsidDel="001F332D" w:rsidRDefault="00AE30CD">
                    <w:pPr>
                      <w:pStyle w:val="Bibliography"/>
                      <w:rPr>
                        <w:del w:id="1585" w:author="Srishti" w:date="2025-11-02T17:05:00Z" w16du:dateUtc="2025-11-02T11:35:00Z"/>
                        <w:noProof/>
                      </w:rPr>
                    </w:pPr>
                    <w:del w:id="1586" w:author="Srishti" w:date="2025-11-02T17:05:00Z" w16du:dateUtc="2025-11-02T11:35:00Z">
                      <w:r w:rsidDel="001F332D">
                        <w:rPr>
                          <w:noProof/>
                        </w:rPr>
                        <w:delText xml:space="preserve">[3] </w:delText>
                      </w:r>
                    </w:del>
                  </w:p>
                </w:tc>
                <w:tc>
                  <w:tcPr>
                    <w:tcW w:w="0" w:type="auto"/>
                    <w:hideMark/>
                  </w:tcPr>
                  <w:p w14:paraId="087B94B7" w14:textId="2D8DE908" w:rsidR="00AE30CD" w:rsidDel="001F332D" w:rsidRDefault="00AE30CD">
                    <w:pPr>
                      <w:pStyle w:val="Bibliography"/>
                      <w:rPr>
                        <w:del w:id="1587" w:author="Srishti" w:date="2025-11-02T17:05:00Z" w16du:dateUtc="2025-11-02T11:35:00Z"/>
                        <w:noProof/>
                      </w:rPr>
                    </w:pPr>
                    <w:del w:id="1588" w:author="Srishti" w:date="2025-11-02T17:05:00Z" w16du:dateUtc="2025-11-02T11:35:00Z">
                      <w:r w:rsidDel="001F332D">
                        <w:rPr>
                          <w:noProof/>
                        </w:rPr>
                        <w:delText xml:space="preserve">Y. Bengio, "Practical Recommendations for Gradient-Based Training of Deep Architectures," in </w:delText>
                      </w:r>
                      <w:r w:rsidDel="001F332D">
                        <w:rPr>
                          <w:i/>
                          <w:iCs/>
                          <w:noProof/>
                        </w:rPr>
                        <w:delText>Neural Networks: Tricks of the Trade</w:delText>
                      </w:r>
                      <w:r w:rsidDel="001F332D">
                        <w:rPr>
                          <w:noProof/>
                        </w:rPr>
                        <w:delText>, 2nd ed., Berlin, Heidelberg: Springer, 2012, p. 437–478.</w:delText>
                      </w:r>
                    </w:del>
                  </w:p>
                </w:tc>
              </w:tr>
              <w:tr w:rsidR="00AE30CD" w:rsidDel="001F332D" w14:paraId="7B5284B5" w14:textId="5AE563B0">
                <w:trPr>
                  <w:divId w:val="1290014916"/>
                  <w:tblCellSpacing w:w="15" w:type="dxa"/>
                  <w:del w:id="1589" w:author="Srishti" w:date="2025-11-02T17:05:00Z" w16du:dateUtc="2025-11-02T11:35:00Z"/>
                </w:trPr>
                <w:tc>
                  <w:tcPr>
                    <w:tcW w:w="50" w:type="pct"/>
                    <w:hideMark/>
                  </w:tcPr>
                  <w:p w14:paraId="3CBE75CA" w14:textId="0B7FECD3" w:rsidR="00AE30CD" w:rsidDel="001F332D" w:rsidRDefault="00AE30CD">
                    <w:pPr>
                      <w:pStyle w:val="Bibliography"/>
                      <w:rPr>
                        <w:del w:id="1590" w:author="Srishti" w:date="2025-11-02T17:05:00Z" w16du:dateUtc="2025-11-02T11:35:00Z"/>
                        <w:noProof/>
                      </w:rPr>
                    </w:pPr>
                    <w:del w:id="1591" w:author="Srishti" w:date="2025-11-02T17:05:00Z" w16du:dateUtc="2025-11-02T11:35:00Z">
                      <w:r w:rsidDel="001F332D">
                        <w:rPr>
                          <w:noProof/>
                        </w:rPr>
                        <w:delText xml:space="preserve">[4] </w:delText>
                      </w:r>
                    </w:del>
                  </w:p>
                </w:tc>
                <w:tc>
                  <w:tcPr>
                    <w:tcW w:w="0" w:type="auto"/>
                    <w:hideMark/>
                  </w:tcPr>
                  <w:p w14:paraId="71B9ADEE" w14:textId="7C68C89F" w:rsidR="00AE30CD" w:rsidDel="001F332D" w:rsidRDefault="00AE30CD">
                    <w:pPr>
                      <w:pStyle w:val="Bibliography"/>
                      <w:rPr>
                        <w:del w:id="1592" w:author="Srishti" w:date="2025-11-02T17:05:00Z" w16du:dateUtc="2025-11-02T11:35:00Z"/>
                        <w:noProof/>
                      </w:rPr>
                    </w:pPr>
                    <w:del w:id="1593" w:author="Srishti" w:date="2025-11-02T17:05:00Z" w16du:dateUtc="2025-11-02T11:35:00Z">
                      <w:r w:rsidDel="001F332D">
                        <w:rPr>
                          <w:noProof/>
                        </w:rPr>
                        <w:delText xml:space="preserve">L. N. Smith, "Cyclical Learning Rates for Training Neural Networks," in </w:delText>
                      </w:r>
                      <w:r w:rsidDel="001F332D">
                        <w:rPr>
                          <w:i/>
                          <w:iCs/>
                          <w:noProof/>
                        </w:rPr>
                        <w:delText>2017 IEEE Winter Conference on Applications of Computer Vision (WACV</w:delText>
                      </w:r>
                      <w:r w:rsidDel="001F332D">
                        <w:rPr>
                          <w:noProof/>
                        </w:rPr>
                        <w:delText xml:space="preserve">, 2017. </w:delText>
                      </w:r>
                    </w:del>
                  </w:p>
                </w:tc>
              </w:tr>
              <w:tr w:rsidR="00AE30CD" w:rsidDel="001F332D" w14:paraId="4F3A4A85" w14:textId="25C5569C">
                <w:trPr>
                  <w:divId w:val="1290014916"/>
                  <w:tblCellSpacing w:w="15" w:type="dxa"/>
                  <w:del w:id="1594" w:author="Srishti" w:date="2025-11-02T17:05:00Z" w16du:dateUtc="2025-11-02T11:35:00Z"/>
                </w:trPr>
                <w:tc>
                  <w:tcPr>
                    <w:tcW w:w="50" w:type="pct"/>
                    <w:hideMark/>
                  </w:tcPr>
                  <w:p w14:paraId="27BA20B2" w14:textId="5FB6181A" w:rsidR="00AE30CD" w:rsidDel="001F332D" w:rsidRDefault="00AE30CD">
                    <w:pPr>
                      <w:pStyle w:val="Bibliography"/>
                      <w:rPr>
                        <w:del w:id="1595" w:author="Srishti" w:date="2025-11-02T17:05:00Z" w16du:dateUtc="2025-11-02T11:35:00Z"/>
                        <w:noProof/>
                      </w:rPr>
                    </w:pPr>
                    <w:del w:id="1596" w:author="Srishti" w:date="2025-11-02T17:05:00Z" w16du:dateUtc="2025-11-02T11:35:00Z">
                      <w:r w:rsidDel="001F332D">
                        <w:rPr>
                          <w:noProof/>
                        </w:rPr>
                        <w:delText xml:space="preserve">[5] </w:delText>
                      </w:r>
                    </w:del>
                  </w:p>
                </w:tc>
                <w:tc>
                  <w:tcPr>
                    <w:tcW w:w="0" w:type="auto"/>
                    <w:hideMark/>
                  </w:tcPr>
                  <w:p w14:paraId="2A8519C4" w14:textId="3E6AE44E" w:rsidR="00AE30CD" w:rsidDel="001F332D" w:rsidRDefault="00AE30CD">
                    <w:pPr>
                      <w:pStyle w:val="Bibliography"/>
                      <w:rPr>
                        <w:del w:id="1597" w:author="Srishti" w:date="2025-11-02T17:05:00Z" w16du:dateUtc="2025-11-02T11:35:00Z"/>
                        <w:noProof/>
                      </w:rPr>
                    </w:pPr>
                    <w:del w:id="1598" w:author="Srishti" w:date="2025-11-02T17:05:00Z" w16du:dateUtc="2025-11-02T11:35:00Z">
                      <w:r w:rsidDel="001F332D">
                        <w:rPr>
                          <w:noProof/>
                        </w:rPr>
                        <w:delText xml:space="preserve">J. Ho, A. Jain and P. Abbeel, "Denoising Diffusion Probabilistic Models," </w:delText>
                      </w:r>
                      <w:r w:rsidDel="001F332D">
                        <w:rPr>
                          <w:i/>
                          <w:iCs/>
                          <w:noProof/>
                        </w:rPr>
                        <w:delText xml:space="preserve">Advances in Neural Information Processing Systems, </w:delText>
                      </w:r>
                      <w:r w:rsidDel="001F332D">
                        <w:rPr>
                          <w:noProof/>
                        </w:rPr>
                        <w:delText xml:space="preserve">vol. 33, p. 6840–6851, 2020. </w:delText>
                      </w:r>
                    </w:del>
                  </w:p>
                </w:tc>
              </w:tr>
              <w:tr w:rsidR="00AE30CD" w:rsidDel="001F332D" w14:paraId="2B57A049" w14:textId="098190DE">
                <w:trPr>
                  <w:divId w:val="1290014916"/>
                  <w:tblCellSpacing w:w="15" w:type="dxa"/>
                  <w:del w:id="1599" w:author="Srishti" w:date="2025-11-02T17:05:00Z" w16du:dateUtc="2025-11-02T11:35:00Z"/>
                </w:trPr>
                <w:tc>
                  <w:tcPr>
                    <w:tcW w:w="50" w:type="pct"/>
                    <w:hideMark/>
                  </w:tcPr>
                  <w:p w14:paraId="0A49B3C0" w14:textId="571DF03F" w:rsidR="00AE30CD" w:rsidDel="001F332D" w:rsidRDefault="00AE30CD">
                    <w:pPr>
                      <w:pStyle w:val="Bibliography"/>
                      <w:rPr>
                        <w:del w:id="1600" w:author="Srishti" w:date="2025-11-02T17:05:00Z" w16du:dateUtc="2025-11-02T11:35:00Z"/>
                        <w:noProof/>
                      </w:rPr>
                    </w:pPr>
                    <w:del w:id="1601" w:author="Srishti" w:date="2025-11-02T17:05:00Z" w16du:dateUtc="2025-11-02T11:35:00Z">
                      <w:r w:rsidDel="001F332D">
                        <w:rPr>
                          <w:noProof/>
                        </w:rPr>
                        <w:delText xml:space="preserve">[6] </w:delText>
                      </w:r>
                    </w:del>
                  </w:p>
                </w:tc>
                <w:tc>
                  <w:tcPr>
                    <w:tcW w:w="0" w:type="auto"/>
                    <w:hideMark/>
                  </w:tcPr>
                  <w:p w14:paraId="488181A6" w14:textId="72CEFB0A" w:rsidR="00AE30CD" w:rsidDel="001F332D" w:rsidRDefault="00AE30CD">
                    <w:pPr>
                      <w:pStyle w:val="Bibliography"/>
                      <w:rPr>
                        <w:del w:id="1602" w:author="Srishti" w:date="2025-11-02T17:05:00Z" w16du:dateUtc="2025-11-02T11:35:00Z"/>
                        <w:noProof/>
                      </w:rPr>
                    </w:pPr>
                    <w:del w:id="1603" w:author="Srishti" w:date="2025-11-02T17:05:00Z" w16du:dateUtc="2025-11-02T11:35:00Z">
                      <w:r w:rsidDel="001F332D">
                        <w:rPr>
                          <w:noProof/>
                        </w:rPr>
                        <w:delText xml:space="preserve">P. Goyal, P. Dollár, R. Girshick, P. Noordhuis, L. Wesolowski, A. Kyrola, A. Tulloch, Y. Jia and K. He, "Accurate, Large Minibatch SGD: Training ImageNet in 1 Hour," </w:delText>
                      </w:r>
                      <w:r w:rsidDel="001F332D">
                        <w:rPr>
                          <w:i/>
                          <w:iCs/>
                          <w:noProof/>
                        </w:rPr>
                        <w:delText xml:space="preserve">arXiv preprint, </w:delText>
                      </w:r>
                      <w:r w:rsidDel="001F332D">
                        <w:rPr>
                          <w:noProof/>
                        </w:rPr>
                        <w:delText xml:space="preserve">2017. </w:delText>
                      </w:r>
                    </w:del>
                  </w:p>
                </w:tc>
              </w:tr>
              <w:tr w:rsidR="00AE30CD" w:rsidDel="001F332D" w14:paraId="7ED5500F" w14:textId="791C45E9">
                <w:trPr>
                  <w:divId w:val="1290014916"/>
                  <w:tblCellSpacing w:w="15" w:type="dxa"/>
                  <w:del w:id="1604" w:author="Srishti" w:date="2025-11-02T17:05:00Z" w16du:dateUtc="2025-11-02T11:35:00Z"/>
                </w:trPr>
                <w:tc>
                  <w:tcPr>
                    <w:tcW w:w="50" w:type="pct"/>
                    <w:hideMark/>
                  </w:tcPr>
                  <w:p w14:paraId="5BACE856" w14:textId="5C623C80" w:rsidR="00AE30CD" w:rsidDel="001F332D" w:rsidRDefault="00AE30CD">
                    <w:pPr>
                      <w:pStyle w:val="Bibliography"/>
                      <w:rPr>
                        <w:del w:id="1605" w:author="Srishti" w:date="2025-11-02T17:05:00Z" w16du:dateUtc="2025-11-02T11:35:00Z"/>
                        <w:noProof/>
                      </w:rPr>
                    </w:pPr>
                    <w:del w:id="1606" w:author="Srishti" w:date="2025-11-02T17:05:00Z" w16du:dateUtc="2025-11-02T11:35:00Z">
                      <w:r w:rsidDel="001F332D">
                        <w:rPr>
                          <w:noProof/>
                        </w:rPr>
                        <w:delText xml:space="preserve">[7] </w:delText>
                      </w:r>
                    </w:del>
                  </w:p>
                </w:tc>
                <w:tc>
                  <w:tcPr>
                    <w:tcW w:w="0" w:type="auto"/>
                    <w:hideMark/>
                  </w:tcPr>
                  <w:p w14:paraId="135A0097" w14:textId="0E47F204" w:rsidR="00AE30CD" w:rsidDel="001F332D" w:rsidRDefault="00AE30CD">
                    <w:pPr>
                      <w:pStyle w:val="Bibliography"/>
                      <w:rPr>
                        <w:del w:id="1607" w:author="Srishti" w:date="2025-11-02T17:05:00Z" w16du:dateUtc="2025-11-02T11:35:00Z"/>
                        <w:noProof/>
                      </w:rPr>
                    </w:pPr>
                    <w:del w:id="1608" w:author="Srishti" w:date="2025-11-02T17:05:00Z" w16du:dateUtc="2025-11-02T11:35:00Z">
                      <w:r w:rsidDel="001F332D">
                        <w:rPr>
                          <w:noProof/>
                        </w:rPr>
                        <w:delText xml:space="preserve">I. Loshchilov and F. Hutter, "SGDR: Stochastic Gradient Descent with Warm Restarts," 2016. </w:delText>
                      </w:r>
                    </w:del>
                  </w:p>
                </w:tc>
              </w:tr>
              <w:tr w:rsidR="00AE30CD" w:rsidDel="001F332D" w14:paraId="3C4E4D93" w14:textId="483FBF5D">
                <w:trPr>
                  <w:divId w:val="1290014916"/>
                  <w:tblCellSpacing w:w="15" w:type="dxa"/>
                  <w:del w:id="1609" w:author="Srishti" w:date="2025-11-02T17:05:00Z" w16du:dateUtc="2025-11-02T11:35:00Z"/>
                </w:trPr>
                <w:tc>
                  <w:tcPr>
                    <w:tcW w:w="50" w:type="pct"/>
                    <w:hideMark/>
                  </w:tcPr>
                  <w:p w14:paraId="586D39EC" w14:textId="0A1E1E07" w:rsidR="00AE30CD" w:rsidDel="001F332D" w:rsidRDefault="00AE30CD">
                    <w:pPr>
                      <w:pStyle w:val="Bibliography"/>
                      <w:rPr>
                        <w:del w:id="1610" w:author="Srishti" w:date="2025-11-02T17:05:00Z" w16du:dateUtc="2025-11-02T11:35:00Z"/>
                        <w:noProof/>
                      </w:rPr>
                    </w:pPr>
                    <w:del w:id="1611" w:author="Srishti" w:date="2025-11-02T17:05:00Z" w16du:dateUtc="2025-11-02T11:35:00Z">
                      <w:r w:rsidDel="001F332D">
                        <w:rPr>
                          <w:noProof/>
                        </w:rPr>
                        <w:delText xml:space="preserve">[8] </w:delText>
                      </w:r>
                    </w:del>
                  </w:p>
                </w:tc>
                <w:tc>
                  <w:tcPr>
                    <w:tcW w:w="0" w:type="auto"/>
                    <w:hideMark/>
                  </w:tcPr>
                  <w:p w14:paraId="7153F0EB" w14:textId="5353931E" w:rsidR="00AE30CD" w:rsidDel="001F332D" w:rsidRDefault="00AE30CD">
                    <w:pPr>
                      <w:pStyle w:val="Bibliography"/>
                      <w:rPr>
                        <w:del w:id="1612" w:author="Srishti" w:date="2025-11-02T17:05:00Z" w16du:dateUtc="2025-11-02T11:35:00Z"/>
                        <w:noProof/>
                      </w:rPr>
                    </w:pPr>
                    <w:del w:id="1613" w:author="Srishti" w:date="2025-11-02T17:05:00Z" w16du:dateUtc="2025-11-02T11:35:00Z">
                      <w:r w:rsidDel="001F332D">
                        <w:rPr>
                          <w:noProof/>
                        </w:rPr>
                        <w:delText xml:space="preserve">I. Sutskever, J. Martens, G. Dahl and G. Hinton, "On the importance of initialization and momentum in deep learning," in </w:delText>
                      </w:r>
                      <w:r w:rsidDel="001F332D">
                        <w:rPr>
                          <w:i/>
                          <w:iCs/>
                          <w:noProof/>
                        </w:rPr>
                        <w:delText>Proceedings of the 30th International Conference on Machine Learning (ICML)</w:delText>
                      </w:r>
                      <w:r w:rsidDel="001F332D">
                        <w:rPr>
                          <w:noProof/>
                        </w:rPr>
                        <w:delText xml:space="preserve">, 2013. </w:delText>
                      </w:r>
                    </w:del>
                  </w:p>
                </w:tc>
              </w:tr>
              <w:tr w:rsidR="00AE30CD" w:rsidDel="001F332D" w14:paraId="0E58631D" w14:textId="76A5F471">
                <w:trPr>
                  <w:divId w:val="1290014916"/>
                  <w:tblCellSpacing w:w="15" w:type="dxa"/>
                  <w:del w:id="1614" w:author="Srishti" w:date="2025-11-02T17:05:00Z" w16du:dateUtc="2025-11-02T11:35:00Z"/>
                </w:trPr>
                <w:tc>
                  <w:tcPr>
                    <w:tcW w:w="50" w:type="pct"/>
                    <w:hideMark/>
                  </w:tcPr>
                  <w:p w14:paraId="2302D0F4" w14:textId="38138FD1" w:rsidR="00AE30CD" w:rsidDel="001F332D" w:rsidRDefault="00AE30CD">
                    <w:pPr>
                      <w:pStyle w:val="Bibliography"/>
                      <w:rPr>
                        <w:del w:id="1615" w:author="Srishti" w:date="2025-11-02T17:05:00Z" w16du:dateUtc="2025-11-02T11:35:00Z"/>
                        <w:noProof/>
                      </w:rPr>
                    </w:pPr>
                    <w:del w:id="1616" w:author="Srishti" w:date="2025-11-02T17:05:00Z" w16du:dateUtc="2025-11-02T11:35:00Z">
                      <w:r w:rsidDel="001F332D">
                        <w:rPr>
                          <w:noProof/>
                        </w:rPr>
                        <w:delText xml:space="preserve">[9] </w:delText>
                      </w:r>
                    </w:del>
                  </w:p>
                </w:tc>
                <w:tc>
                  <w:tcPr>
                    <w:tcW w:w="0" w:type="auto"/>
                    <w:hideMark/>
                  </w:tcPr>
                  <w:p w14:paraId="3E16DE3B" w14:textId="2F80AE28" w:rsidR="00AE30CD" w:rsidDel="001F332D" w:rsidRDefault="00AE30CD">
                    <w:pPr>
                      <w:pStyle w:val="Bibliography"/>
                      <w:rPr>
                        <w:del w:id="1617" w:author="Srishti" w:date="2025-11-02T17:05:00Z" w16du:dateUtc="2025-11-02T11:35:00Z"/>
                        <w:noProof/>
                      </w:rPr>
                    </w:pPr>
                    <w:del w:id="1618" w:author="Srishti" w:date="2025-11-02T17:05:00Z" w16du:dateUtc="2025-11-02T11:35:00Z">
                      <w:r w:rsidDel="001F332D">
                        <w:rPr>
                          <w:noProof/>
                        </w:rPr>
                        <w:delText xml:space="preserve">D. P. Kingma and J. Ba, "Adam: A Method for Stochastic Optimization," 2015. </w:delText>
                      </w:r>
                    </w:del>
                  </w:p>
                </w:tc>
              </w:tr>
              <w:tr w:rsidR="00AE30CD" w:rsidDel="001F332D" w14:paraId="61E12014" w14:textId="474EF4CE">
                <w:trPr>
                  <w:divId w:val="1290014916"/>
                  <w:tblCellSpacing w:w="15" w:type="dxa"/>
                  <w:del w:id="1619" w:author="Srishti" w:date="2025-11-02T17:05:00Z" w16du:dateUtc="2025-11-02T11:35:00Z"/>
                </w:trPr>
                <w:tc>
                  <w:tcPr>
                    <w:tcW w:w="50" w:type="pct"/>
                    <w:hideMark/>
                  </w:tcPr>
                  <w:p w14:paraId="6FDF15AA" w14:textId="1F87DA4C" w:rsidR="00AE30CD" w:rsidDel="001F332D" w:rsidRDefault="00AE30CD">
                    <w:pPr>
                      <w:pStyle w:val="Bibliography"/>
                      <w:rPr>
                        <w:del w:id="1620" w:author="Srishti" w:date="2025-11-02T17:05:00Z" w16du:dateUtc="2025-11-02T11:35:00Z"/>
                        <w:noProof/>
                      </w:rPr>
                    </w:pPr>
                    <w:del w:id="1621" w:author="Srishti" w:date="2025-11-02T17:05:00Z" w16du:dateUtc="2025-11-02T11:35:00Z">
                      <w:r w:rsidDel="001F332D">
                        <w:rPr>
                          <w:noProof/>
                        </w:rPr>
                        <w:delText xml:space="preserve">[10] </w:delText>
                      </w:r>
                    </w:del>
                  </w:p>
                </w:tc>
                <w:tc>
                  <w:tcPr>
                    <w:tcW w:w="0" w:type="auto"/>
                    <w:hideMark/>
                  </w:tcPr>
                  <w:p w14:paraId="5C4F1B8F" w14:textId="7F06EA14" w:rsidR="00AE30CD" w:rsidDel="001F332D" w:rsidRDefault="00AE30CD">
                    <w:pPr>
                      <w:pStyle w:val="Bibliography"/>
                      <w:rPr>
                        <w:del w:id="1622" w:author="Srishti" w:date="2025-11-02T17:05:00Z" w16du:dateUtc="2025-11-02T11:35:00Z"/>
                        <w:noProof/>
                      </w:rPr>
                    </w:pPr>
                    <w:del w:id="1623" w:author="Srishti" w:date="2025-11-02T17:05:00Z" w16du:dateUtc="2025-11-02T11:35:00Z">
                      <w:r w:rsidDel="001F332D">
                        <w:rPr>
                          <w:noProof/>
                        </w:rPr>
                        <w:delText xml:space="preserve">A. Q. Nichol and P. Dhariwal, "Improved Denoising Diffusion Probabilistic Models," in </w:delText>
                      </w:r>
                      <w:r w:rsidDel="001F332D">
                        <w:rPr>
                          <w:i/>
                          <w:iCs/>
                          <w:noProof/>
                        </w:rPr>
                        <w:delText>International Conference on Machine Learning (ICML).</w:delText>
                      </w:r>
                      <w:r w:rsidDel="001F332D">
                        <w:rPr>
                          <w:noProof/>
                        </w:rPr>
                        <w:delText xml:space="preserve">, 2021. </w:delText>
                      </w:r>
                    </w:del>
                  </w:p>
                </w:tc>
              </w:tr>
              <w:tr w:rsidR="00AE30CD" w:rsidDel="001F332D" w14:paraId="72D556B0" w14:textId="1FE3F4A6">
                <w:trPr>
                  <w:divId w:val="1290014916"/>
                  <w:tblCellSpacing w:w="15" w:type="dxa"/>
                  <w:del w:id="1624" w:author="Srishti" w:date="2025-11-02T17:05:00Z" w16du:dateUtc="2025-11-02T11:35:00Z"/>
                </w:trPr>
                <w:tc>
                  <w:tcPr>
                    <w:tcW w:w="50" w:type="pct"/>
                    <w:hideMark/>
                  </w:tcPr>
                  <w:p w14:paraId="14988505" w14:textId="4B042450" w:rsidR="00AE30CD" w:rsidDel="001F332D" w:rsidRDefault="00AE30CD">
                    <w:pPr>
                      <w:pStyle w:val="Bibliography"/>
                      <w:rPr>
                        <w:del w:id="1625" w:author="Srishti" w:date="2025-11-02T17:05:00Z" w16du:dateUtc="2025-11-02T11:35:00Z"/>
                        <w:noProof/>
                      </w:rPr>
                    </w:pPr>
                    <w:del w:id="1626" w:author="Srishti" w:date="2025-11-02T17:05:00Z" w16du:dateUtc="2025-11-02T11:35:00Z">
                      <w:r w:rsidDel="001F332D">
                        <w:rPr>
                          <w:noProof/>
                        </w:rPr>
                        <w:delText xml:space="preserve">[11] </w:delText>
                      </w:r>
                    </w:del>
                  </w:p>
                </w:tc>
                <w:tc>
                  <w:tcPr>
                    <w:tcW w:w="0" w:type="auto"/>
                    <w:hideMark/>
                  </w:tcPr>
                  <w:p w14:paraId="3A33DDEB" w14:textId="72D63CB6" w:rsidR="00AE30CD" w:rsidDel="001F332D" w:rsidRDefault="00AE30CD">
                    <w:pPr>
                      <w:pStyle w:val="Bibliography"/>
                      <w:rPr>
                        <w:del w:id="1627" w:author="Srishti" w:date="2025-11-02T17:05:00Z" w16du:dateUtc="2025-11-02T11:35:00Z"/>
                        <w:noProof/>
                      </w:rPr>
                    </w:pPr>
                    <w:del w:id="1628" w:author="Srishti" w:date="2025-11-02T17:05:00Z" w16du:dateUtc="2025-11-02T11:35:00Z">
                      <w:r w:rsidDel="001F332D">
                        <w:rPr>
                          <w:noProof/>
                        </w:rPr>
                        <w:delText xml:space="preserve">A. Vaswani, "Attention Is All You Need," 2017. </w:delText>
                      </w:r>
                    </w:del>
                  </w:p>
                </w:tc>
              </w:tr>
              <w:tr w:rsidR="00AE30CD" w:rsidDel="001F332D" w14:paraId="0A545513" w14:textId="066E8EF2">
                <w:trPr>
                  <w:divId w:val="1290014916"/>
                  <w:tblCellSpacing w:w="15" w:type="dxa"/>
                  <w:del w:id="1629" w:author="Srishti" w:date="2025-11-02T17:05:00Z" w16du:dateUtc="2025-11-02T11:35:00Z"/>
                </w:trPr>
                <w:tc>
                  <w:tcPr>
                    <w:tcW w:w="50" w:type="pct"/>
                    <w:hideMark/>
                  </w:tcPr>
                  <w:p w14:paraId="7D6B815D" w14:textId="71B28C6C" w:rsidR="00AE30CD" w:rsidDel="001F332D" w:rsidRDefault="00AE30CD">
                    <w:pPr>
                      <w:pStyle w:val="Bibliography"/>
                      <w:rPr>
                        <w:del w:id="1630" w:author="Srishti" w:date="2025-11-02T17:05:00Z" w16du:dateUtc="2025-11-02T11:35:00Z"/>
                        <w:noProof/>
                      </w:rPr>
                    </w:pPr>
                    <w:del w:id="1631" w:author="Srishti" w:date="2025-11-02T17:05:00Z" w16du:dateUtc="2025-11-02T11:35:00Z">
                      <w:r w:rsidDel="001F332D">
                        <w:rPr>
                          <w:noProof/>
                        </w:rPr>
                        <w:delText xml:space="preserve">[12] </w:delText>
                      </w:r>
                    </w:del>
                  </w:p>
                </w:tc>
                <w:tc>
                  <w:tcPr>
                    <w:tcW w:w="0" w:type="auto"/>
                    <w:hideMark/>
                  </w:tcPr>
                  <w:p w14:paraId="204ECE7D" w14:textId="4728E1E3" w:rsidR="00AE30CD" w:rsidDel="001F332D" w:rsidRDefault="00AE30CD">
                    <w:pPr>
                      <w:pStyle w:val="Bibliography"/>
                      <w:rPr>
                        <w:del w:id="1632" w:author="Srishti" w:date="2025-11-02T17:05:00Z" w16du:dateUtc="2025-11-02T11:35:00Z"/>
                        <w:noProof/>
                      </w:rPr>
                    </w:pPr>
                    <w:del w:id="1633" w:author="Srishti" w:date="2025-11-02T17:05:00Z" w16du:dateUtc="2025-11-02T11:35:00Z">
                      <w:r w:rsidDel="001F332D">
                        <w:rPr>
                          <w:noProof/>
                        </w:rPr>
                        <w:delText xml:space="preserve">N. Srivastava, "Dropout: A Simple Way to Prevent Neural Networks from Overfitting," </w:delText>
                      </w:r>
                      <w:r w:rsidDel="001F332D">
                        <w:rPr>
                          <w:i/>
                          <w:iCs/>
                          <w:noProof/>
                        </w:rPr>
                        <w:delText xml:space="preserve">Journal of Machine Learning Research, </w:delText>
                      </w:r>
                      <w:r w:rsidDel="001F332D">
                        <w:rPr>
                          <w:noProof/>
                        </w:rPr>
                        <w:delText xml:space="preserve">vol. 15, pp. 1929, 1958, 2014. </w:delText>
                      </w:r>
                    </w:del>
                  </w:p>
                </w:tc>
              </w:tr>
              <w:tr w:rsidR="00AE30CD" w:rsidDel="001F332D" w14:paraId="132097D6" w14:textId="3EE9E4A7">
                <w:trPr>
                  <w:divId w:val="1290014916"/>
                  <w:tblCellSpacing w:w="15" w:type="dxa"/>
                  <w:del w:id="1634" w:author="Srishti" w:date="2025-11-02T17:05:00Z" w16du:dateUtc="2025-11-02T11:35:00Z"/>
                </w:trPr>
                <w:tc>
                  <w:tcPr>
                    <w:tcW w:w="50" w:type="pct"/>
                    <w:hideMark/>
                  </w:tcPr>
                  <w:p w14:paraId="60506E33" w14:textId="5D24D328" w:rsidR="00AE30CD" w:rsidDel="001F332D" w:rsidRDefault="00AE30CD">
                    <w:pPr>
                      <w:pStyle w:val="Bibliography"/>
                      <w:rPr>
                        <w:del w:id="1635" w:author="Srishti" w:date="2025-11-02T17:05:00Z" w16du:dateUtc="2025-11-02T11:35:00Z"/>
                        <w:noProof/>
                      </w:rPr>
                    </w:pPr>
                    <w:del w:id="1636" w:author="Srishti" w:date="2025-11-02T17:05:00Z" w16du:dateUtc="2025-11-02T11:35:00Z">
                      <w:r w:rsidDel="001F332D">
                        <w:rPr>
                          <w:noProof/>
                        </w:rPr>
                        <w:delText xml:space="preserve">[13] </w:delText>
                      </w:r>
                    </w:del>
                  </w:p>
                </w:tc>
                <w:tc>
                  <w:tcPr>
                    <w:tcW w:w="0" w:type="auto"/>
                    <w:hideMark/>
                  </w:tcPr>
                  <w:p w14:paraId="08A0927E" w14:textId="7C32AB7D" w:rsidR="00AE30CD" w:rsidDel="001F332D" w:rsidRDefault="00AE30CD">
                    <w:pPr>
                      <w:pStyle w:val="Bibliography"/>
                      <w:rPr>
                        <w:del w:id="1637" w:author="Srishti" w:date="2025-11-02T17:05:00Z" w16du:dateUtc="2025-11-02T11:35:00Z"/>
                        <w:noProof/>
                      </w:rPr>
                    </w:pPr>
                    <w:del w:id="1638" w:author="Srishti" w:date="2025-11-02T17:05:00Z" w16du:dateUtc="2025-11-02T11:35:00Z">
                      <w:r w:rsidDel="001F332D">
                        <w:rPr>
                          <w:noProof/>
                        </w:rPr>
                        <w:delText xml:space="preserve">V. Sanh, "DistilBERT, a distilled version of BERT: smaller, faster, cheaper and lighter," 2019. </w:delText>
                      </w:r>
                    </w:del>
                  </w:p>
                </w:tc>
              </w:tr>
              <w:tr w:rsidR="00AE30CD" w:rsidDel="001F332D" w14:paraId="2D7753C7" w14:textId="42EBA6EB">
                <w:trPr>
                  <w:divId w:val="1290014916"/>
                  <w:tblCellSpacing w:w="15" w:type="dxa"/>
                  <w:del w:id="1639" w:author="Srishti" w:date="2025-11-02T17:05:00Z" w16du:dateUtc="2025-11-02T11:35:00Z"/>
                </w:trPr>
                <w:tc>
                  <w:tcPr>
                    <w:tcW w:w="50" w:type="pct"/>
                    <w:hideMark/>
                  </w:tcPr>
                  <w:p w14:paraId="646D98B9" w14:textId="46D8685D" w:rsidR="00AE30CD" w:rsidDel="001F332D" w:rsidRDefault="00AE30CD">
                    <w:pPr>
                      <w:pStyle w:val="Bibliography"/>
                      <w:rPr>
                        <w:del w:id="1640" w:author="Srishti" w:date="2025-11-02T17:05:00Z" w16du:dateUtc="2025-11-02T11:35:00Z"/>
                        <w:noProof/>
                      </w:rPr>
                    </w:pPr>
                    <w:del w:id="1641" w:author="Srishti" w:date="2025-11-02T17:05:00Z" w16du:dateUtc="2025-11-02T11:35:00Z">
                      <w:r w:rsidDel="001F332D">
                        <w:rPr>
                          <w:noProof/>
                        </w:rPr>
                        <w:delText xml:space="preserve">[14] </w:delText>
                      </w:r>
                    </w:del>
                  </w:p>
                </w:tc>
                <w:tc>
                  <w:tcPr>
                    <w:tcW w:w="0" w:type="auto"/>
                    <w:hideMark/>
                  </w:tcPr>
                  <w:p w14:paraId="5B88E2F2" w14:textId="372288EC" w:rsidR="00AE30CD" w:rsidDel="001F332D" w:rsidRDefault="00AE30CD">
                    <w:pPr>
                      <w:pStyle w:val="Bibliography"/>
                      <w:rPr>
                        <w:del w:id="1642" w:author="Srishti" w:date="2025-11-02T17:05:00Z" w16du:dateUtc="2025-11-02T11:35:00Z"/>
                        <w:noProof/>
                      </w:rPr>
                    </w:pPr>
                    <w:del w:id="1643" w:author="Srishti" w:date="2025-11-02T17:05:00Z" w16du:dateUtc="2025-11-02T11:35:00Z">
                      <w:r w:rsidDel="001F332D">
                        <w:rPr>
                          <w:noProof/>
                        </w:rPr>
                        <w:delText xml:space="preserve">J. Devlin, M. W. Chang, K. Lee and K. Toutanova, "BERT: Pre-training of Deep Bidirectional Transformers for Language Understanding," in </w:delText>
                      </w:r>
                      <w:r w:rsidDel="001F332D">
                        <w:rPr>
                          <w:i/>
                          <w:iCs/>
                          <w:noProof/>
                        </w:rPr>
                        <w:delText>Proceedings of NAACL-HLT</w:delText>
                      </w:r>
                      <w:r w:rsidDel="001F332D">
                        <w:rPr>
                          <w:noProof/>
                        </w:rPr>
                        <w:delText xml:space="preserve">, 2019. </w:delText>
                      </w:r>
                    </w:del>
                  </w:p>
                </w:tc>
              </w:tr>
              <w:tr w:rsidR="00AE30CD" w:rsidDel="001F332D" w14:paraId="2EA04635" w14:textId="5AC400AA">
                <w:trPr>
                  <w:divId w:val="1290014916"/>
                  <w:tblCellSpacing w:w="15" w:type="dxa"/>
                  <w:del w:id="1644" w:author="Srishti" w:date="2025-11-02T17:05:00Z" w16du:dateUtc="2025-11-02T11:35:00Z"/>
                </w:trPr>
                <w:tc>
                  <w:tcPr>
                    <w:tcW w:w="50" w:type="pct"/>
                    <w:hideMark/>
                  </w:tcPr>
                  <w:p w14:paraId="55D5C86B" w14:textId="7A45E793" w:rsidR="00AE30CD" w:rsidDel="001F332D" w:rsidRDefault="00AE30CD">
                    <w:pPr>
                      <w:pStyle w:val="Bibliography"/>
                      <w:rPr>
                        <w:del w:id="1645" w:author="Srishti" w:date="2025-11-02T17:05:00Z" w16du:dateUtc="2025-11-02T11:35:00Z"/>
                        <w:noProof/>
                      </w:rPr>
                    </w:pPr>
                    <w:del w:id="1646" w:author="Srishti" w:date="2025-11-02T17:05:00Z" w16du:dateUtc="2025-11-02T11:35:00Z">
                      <w:r w:rsidDel="001F332D">
                        <w:rPr>
                          <w:noProof/>
                        </w:rPr>
                        <w:delText xml:space="preserve">[15] </w:delText>
                      </w:r>
                    </w:del>
                  </w:p>
                </w:tc>
                <w:tc>
                  <w:tcPr>
                    <w:tcW w:w="0" w:type="auto"/>
                    <w:hideMark/>
                  </w:tcPr>
                  <w:p w14:paraId="05768385" w14:textId="1D582D06" w:rsidR="00AE30CD" w:rsidDel="001F332D" w:rsidRDefault="00AE30CD">
                    <w:pPr>
                      <w:pStyle w:val="Bibliography"/>
                      <w:rPr>
                        <w:del w:id="1647" w:author="Srishti" w:date="2025-11-02T17:05:00Z" w16du:dateUtc="2025-11-02T11:35:00Z"/>
                        <w:noProof/>
                      </w:rPr>
                    </w:pPr>
                    <w:del w:id="1648" w:author="Srishti" w:date="2025-11-02T17:05:00Z" w16du:dateUtc="2025-11-02T11:35:00Z">
                      <w:r w:rsidDel="001F332D">
                        <w:rPr>
                          <w:noProof/>
                        </w:rPr>
                        <w:delText xml:space="preserve">I. Chalkidis, "Legal-BERT: The Muppets straight out of Law School," 2020. </w:delText>
                      </w:r>
                    </w:del>
                  </w:p>
                </w:tc>
              </w:tr>
              <w:tr w:rsidR="00AE30CD" w:rsidDel="001F332D" w14:paraId="0D5A03DD" w14:textId="43D9DA31">
                <w:trPr>
                  <w:divId w:val="1290014916"/>
                  <w:tblCellSpacing w:w="15" w:type="dxa"/>
                  <w:del w:id="1649" w:author="Srishti" w:date="2025-11-02T17:05:00Z" w16du:dateUtc="2025-11-02T11:35:00Z"/>
                </w:trPr>
                <w:tc>
                  <w:tcPr>
                    <w:tcW w:w="50" w:type="pct"/>
                    <w:hideMark/>
                  </w:tcPr>
                  <w:p w14:paraId="55B21E45" w14:textId="249B7456" w:rsidR="00AE30CD" w:rsidDel="001F332D" w:rsidRDefault="00AE30CD">
                    <w:pPr>
                      <w:pStyle w:val="Bibliography"/>
                      <w:rPr>
                        <w:del w:id="1650" w:author="Srishti" w:date="2025-11-02T17:05:00Z" w16du:dateUtc="2025-11-02T11:35:00Z"/>
                        <w:noProof/>
                      </w:rPr>
                    </w:pPr>
                    <w:del w:id="1651" w:author="Srishti" w:date="2025-11-02T17:05:00Z" w16du:dateUtc="2025-11-02T11:35:00Z">
                      <w:r w:rsidDel="001F332D">
                        <w:rPr>
                          <w:noProof/>
                        </w:rPr>
                        <w:delText xml:space="preserve">[16] </w:delText>
                      </w:r>
                    </w:del>
                  </w:p>
                </w:tc>
                <w:tc>
                  <w:tcPr>
                    <w:tcW w:w="0" w:type="auto"/>
                    <w:hideMark/>
                  </w:tcPr>
                  <w:p w14:paraId="2D400DB1" w14:textId="516C53DB" w:rsidR="00AE30CD" w:rsidDel="001F332D" w:rsidRDefault="00AE30CD">
                    <w:pPr>
                      <w:pStyle w:val="Bibliography"/>
                      <w:rPr>
                        <w:del w:id="1652" w:author="Srishti" w:date="2025-11-02T17:05:00Z" w16du:dateUtc="2025-11-02T11:35:00Z"/>
                        <w:noProof/>
                      </w:rPr>
                    </w:pPr>
                    <w:del w:id="1653" w:author="Srishti" w:date="2025-11-02T17:05:00Z" w16du:dateUtc="2025-11-02T11:35:00Z">
                      <w:r w:rsidDel="001F332D">
                        <w:rPr>
                          <w:noProof/>
                        </w:rPr>
                        <w:delText xml:space="preserve">T. B. Brown, "Language Models are Few-Shot Learners," 2020. </w:delText>
                      </w:r>
                    </w:del>
                  </w:p>
                </w:tc>
              </w:tr>
            </w:tbl>
            <w:p w14:paraId="5152F07A" w14:textId="17945748" w:rsidR="00AE30CD" w:rsidDel="001F332D" w:rsidRDefault="00AE30CD">
              <w:pPr>
                <w:divId w:val="1290014916"/>
                <w:rPr>
                  <w:del w:id="1654" w:author="Srishti" w:date="2025-11-02T17:05:00Z" w16du:dateUtc="2025-11-02T11:35:00Z"/>
                  <w:rFonts w:eastAsia="Times New Roman"/>
                  <w:noProof/>
                </w:rPr>
              </w:pPr>
            </w:p>
            <w:p w14:paraId="299765C6" w14:textId="508EA775" w:rsidR="001F332D" w:rsidRPr="001F332D" w:rsidRDefault="00A015D8" w:rsidP="001F332D">
              <w:pPr>
                <w:pStyle w:val="Heading1BPBHEB"/>
                <w:rPr>
                  <w:ins w:id="1655" w:author="Srishti" w:date="2025-11-02T17:05:00Z" w16du:dateUtc="2025-11-02T11:35:00Z"/>
                  <w:noProof/>
                </w:rPr>
                <w:pPrChange w:id="1656" w:author="Srishti" w:date="2025-11-02T17:05:00Z" w16du:dateUtc="2025-11-02T11:35:00Z">
                  <w:pPr>
                    <w:pStyle w:val="NormalBPBHEB"/>
                  </w:pPr>
                </w:pPrChange>
              </w:pPr>
              <w:del w:id="1657" w:author="Srishti" w:date="2025-11-02T17:05:00Z" w16du:dateUtc="2025-11-02T11:35:00Z">
                <w:r w:rsidDel="001F332D">
                  <w:rPr>
                    <w:noProof/>
                  </w:rPr>
                  <w:fldChar w:fldCharType="end"/>
                </w:r>
              </w:del>
              <w:ins w:id="1658" w:author="Srishti" w:date="2025-11-02T17:05:00Z" w16du:dateUtc="2025-11-02T11:35:00Z">
                <w:r w:rsidR="001F332D" w:rsidRPr="001F332D">
                  <w:rPr>
                    <w:noProof/>
                  </w:rPr>
                  <w:t>References</w:t>
                </w:r>
              </w:ins>
            </w:p>
            <w:p w14:paraId="30281880" w14:textId="4C6191C0" w:rsidR="001F332D" w:rsidRPr="001F332D" w:rsidRDefault="001F332D" w:rsidP="001F332D">
              <w:pPr>
                <w:pStyle w:val="NormalBPBHEB"/>
                <w:numPr>
                  <w:ilvl w:val="0"/>
                  <w:numId w:val="38"/>
                </w:numPr>
                <w:rPr>
                  <w:ins w:id="1659" w:author="Srishti" w:date="2025-11-02T17:05:00Z" w16du:dateUtc="2025-11-02T11:35:00Z"/>
                  <w:noProof/>
                </w:rPr>
                <w:pPrChange w:id="1660" w:author="Srishti" w:date="2025-11-02T17:05:00Z" w16du:dateUtc="2025-11-02T11:35:00Z">
                  <w:pPr>
                    <w:pStyle w:val="NormalBPBHEB"/>
                  </w:pPr>
                </w:pPrChange>
              </w:pPr>
              <w:ins w:id="1661" w:author="Srishti" w:date="2025-11-02T17:05:00Z" w16du:dateUtc="2025-11-02T11:35:00Z">
                <w:r w:rsidRPr="001F332D">
                  <w:rPr>
                    <w:noProof/>
                  </w:rPr>
                  <w:t xml:space="preserve">I. Goodfellow, Y. Bengio and A. Courville, Deep Learning, MIT Press, 2016. </w:t>
                </w:r>
              </w:ins>
            </w:p>
            <w:p w14:paraId="0D40A97D" w14:textId="3B185187" w:rsidR="001F332D" w:rsidRPr="001F332D" w:rsidRDefault="001F332D" w:rsidP="001F332D">
              <w:pPr>
                <w:pStyle w:val="NormalBPBHEB"/>
                <w:numPr>
                  <w:ilvl w:val="0"/>
                  <w:numId w:val="38"/>
                </w:numPr>
                <w:rPr>
                  <w:ins w:id="1662" w:author="Srishti" w:date="2025-11-02T17:05:00Z" w16du:dateUtc="2025-11-02T11:35:00Z"/>
                  <w:noProof/>
                </w:rPr>
                <w:pPrChange w:id="1663" w:author="Srishti" w:date="2025-11-02T17:05:00Z" w16du:dateUtc="2025-11-02T11:35:00Z">
                  <w:pPr>
                    <w:pStyle w:val="NormalBPBHEB"/>
                  </w:pPr>
                </w:pPrChange>
              </w:pPr>
              <w:ins w:id="1664" w:author="Srishti" w:date="2025-11-02T17:05:00Z" w16du:dateUtc="2025-11-02T11:35:00Z">
                <w:r w:rsidRPr="001F332D">
                  <w:rPr>
                    <w:noProof/>
                  </w:rPr>
                  <w:t>R. S. Sutton and A. G. Barto, Reinforce</w:t>
                </w:r>
              </w:ins>
              <w:ins w:id="1665" w:author="Srishti" w:date="2025-11-02T17:08:00Z" w16du:dateUtc="2025-11-02T11:38:00Z">
                <w:r w:rsidR="001C5017">
                  <w:rPr>
                    <w:noProof/>
                  </w:rPr>
                  <w:t>S</w:t>
                </w:r>
              </w:ins>
              <w:ins w:id="1666" w:author="Srishti" w:date="2025-11-02T17:05:00Z" w16du:dateUtc="2025-11-02T11:35:00Z">
                <w:r w:rsidRPr="001F332D">
                  <w:rPr>
                    <w:noProof/>
                  </w:rPr>
                  <w:t xml:space="preserve">ment learning: An introduction, MIT Press, 2018. </w:t>
                </w:r>
              </w:ins>
            </w:p>
            <w:p w14:paraId="04B2E2BA" w14:textId="5675AF2C" w:rsidR="001F332D" w:rsidRPr="001F332D" w:rsidRDefault="001F332D" w:rsidP="001F332D">
              <w:pPr>
                <w:pStyle w:val="NormalBPBHEB"/>
                <w:numPr>
                  <w:ilvl w:val="0"/>
                  <w:numId w:val="38"/>
                </w:numPr>
                <w:rPr>
                  <w:ins w:id="1667" w:author="Srishti" w:date="2025-11-02T17:05:00Z" w16du:dateUtc="2025-11-02T11:35:00Z"/>
                  <w:noProof/>
                </w:rPr>
                <w:pPrChange w:id="1668" w:author="Srishti" w:date="2025-11-02T17:05:00Z" w16du:dateUtc="2025-11-02T11:35:00Z">
                  <w:pPr>
                    <w:pStyle w:val="NormalBPBHEB"/>
                  </w:pPr>
                </w:pPrChange>
              </w:pPr>
              <w:ins w:id="1669" w:author="Srishti" w:date="2025-11-02T17:05:00Z" w16du:dateUtc="2025-11-02T11:35:00Z">
                <w:r w:rsidRPr="001F332D">
                  <w:rPr>
                    <w:noProof/>
                  </w:rPr>
                  <w:t>Y. Bengio, "Practical Recommendations for Gradient-Based Training of Deep Architectures," in Neural Networks: Tricks of the Trade, 2nd ed., Berlin, Heidelberg: Springer, 2012, p. 437–478.</w:t>
                </w:r>
              </w:ins>
            </w:p>
            <w:p w14:paraId="5DB0A387" w14:textId="7BCE18FA" w:rsidR="001F332D" w:rsidRPr="001F332D" w:rsidRDefault="001F332D" w:rsidP="001F332D">
              <w:pPr>
                <w:pStyle w:val="NormalBPBHEB"/>
                <w:numPr>
                  <w:ilvl w:val="0"/>
                  <w:numId w:val="38"/>
                </w:numPr>
                <w:rPr>
                  <w:ins w:id="1670" w:author="Srishti" w:date="2025-11-02T17:05:00Z" w16du:dateUtc="2025-11-02T11:35:00Z"/>
                  <w:noProof/>
                </w:rPr>
                <w:pPrChange w:id="1671" w:author="Srishti" w:date="2025-11-02T17:05:00Z" w16du:dateUtc="2025-11-02T11:35:00Z">
                  <w:pPr>
                    <w:pStyle w:val="NormalBPBHEB"/>
                  </w:pPr>
                </w:pPrChange>
              </w:pPr>
              <w:ins w:id="1672" w:author="Srishti" w:date="2025-11-02T17:05:00Z" w16du:dateUtc="2025-11-02T11:35:00Z">
                <w:r w:rsidRPr="001F332D">
                  <w:rPr>
                    <w:noProof/>
                  </w:rPr>
                  <w:t xml:space="preserve">L. N. Smith, "Cyclical Learning Rates for Training Neural Networks," in 2017 IEEE Winter Conference on Applications of Computer Vision (WACV, 2017. </w:t>
                </w:r>
              </w:ins>
            </w:p>
            <w:p w14:paraId="5C7E6774" w14:textId="2CA12189" w:rsidR="001F332D" w:rsidRPr="001F332D" w:rsidRDefault="001F332D" w:rsidP="001F332D">
              <w:pPr>
                <w:pStyle w:val="NormalBPBHEB"/>
                <w:numPr>
                  <w:ilvl w:val="0"/>
                  <w:numId w:val="38"/>
                </w:numPr>
                <w:rPr>
                  <w:ins w:id="1673" w:author="Srishti" w:date="2025-11-02T17:05:00Z" w16du:dateUtc="2025-11-02T11:35:00Z"/>
                  <w:noProof/>
                </w:rPr>
                <w:pPrChange w:id="1674" w:author="Srishti" w:date="2025-11-02T17:05:00Z" w16du:dateUtc="2025-11-02T11:35:00Z">
                  <w:pPr>
                    <w:pStyle w:val="NormalBPBHEB"/>
                  </w:pPr>
                </w:pPrChange>
              </w:pPr>
              <w:ins w:id="1675" w:author="Srishti" w:date="2025-11-02T17:05:00Z" w16du:dateUtc="2025-11-02T11:35:00Z">
                <w:r w:rsidRPr="001F332D">
                  <w:rPr>
                    <w:noProof/>
                  </w:rPr>
                  <w:t xml:space="preserve">J. Ho, A. Jain and P. Abbeel, "Denoising Diffusion Probabilistic Models," Advances in Neural Information Processing Systems, vol. 33, p. 6840–6851, 2020. </w:t>
                </w:r>
              </w:ins>
            </w:p>
            <w:p w14:paraId="7853BF2E" w14:textId="3C906235" w:rsidR="001F332D" w:rsidRPr="001F332D" w:rsidRDefault="001F332D" w:rsidP="001F332D">
              <w:pPr>
                <w:pStyle w:val="NormalBPBHEB"/>
                <w:numPr>
                  <w:ilvl w:val="0"/>
                  <w:numId w:val="38"/>
                </w:numPr>
                <w:rPr>
                  <w:ins w:id="1676" w:author="Srishti" w:date="2025-11-02T17:05:00Z" w16du:dateUtc="2025-11-02T11:35:00Z"/>
                  <w:noProof/>
                </w:rPr>
                <w:pPrChange w:id="1677" w:author="Srishti" w:date="2025-11-02T17:05:00Z" w16du:dateUtc="2025-11-02T11:35:00Z">
                  <w:pPr>
                    <w:pStyle w:val="NormalBPBHEB"/>
                  </w:pPr>
                </w:pPrChange>
              </w:pPr>
              <w:ins w:id="1678" w:author="Srishti" w:date="2025-11-02T17:05:00Z" w16du:dateUtc="2025-11-02T11:35:00Z">
                <w:r w:rsidRPr="001F332D">
                  <w:rPr>
                    <w:noProof/>
                  </w:rPr>
                  <w:t xml:space="preserve">P. Goyal, P. Dollár, R. Girshick, P. Noordhuis, L. Wesolowski, A. Kyrola, A. Tulloch, Y. Jia and K. He, "Accurate, Large Minibatch SGD: Training ImageNet in 1 Hour," arXiv preprint, 2017. </w:t>
                </w:r>
              </w:ins>
            </w:p>
            <w:p w14:paraId="3FDA3315" w14:textId="0A145224" w:rsidR="001F332D" w:rsidRPr="001F332D" w:rsidRDefault="001F332D" w:rsidP="001F332D">
              <w:pPr>
                <w:pStyle w:val="NormalBPBHEB"/>
                <w:numPr>
                  <w:ilvl w:val="0"/>
                  <w:numId w:val="38"/>
                </w:numPr>
                <w:rPr>
                  <w:ins w:id="1679" w:author="Srishti" w:date="2025-11-02T17:05:00Z" w16du:dateUtc="2025-11-02T11:35:00Z"/>
                  <w:noProof/>
                </w:rPr>
                <w:pPrChange w:id="1680" w:author="Srishti" w:date="2025-11-02T17:05:00Z" w16du:dateUtc="2025-11-02T11:35:00Z">
                  <w:pPr>
                    <w:pStyle w:val="NormalBPBHEB"/>
                  </w:pPr>
                </w:pPrChange>
              </w:pPr>
              <w:ins w:id="1681" w:author="Srishti" w:date="2025-11-02T17:05:00Z" w16du:dateUtc="2025-11-02T11:35:00Z">
                <w:r w:rsidRPr="001F332D">
                  <w:rPr>
                    <w:noProof/>
                  </w:rPr>
                  <w:t xml:space="preserve">I. Loshchilov and F. Hutter, "SGDR: Stochastic Gradient Descent with Warm Restarts," 2016. </w:t>
                </w:r>
              </w:ins>
            </w:p>
            <w:p w14:paraId="30E691B5" w14:textId="489FDC1C" w:rsidR="001F332D" w:rsidRPr="001F332D" w:rsidRDefault="001F332D" w:rsidP="001F332D">
              <w:pPr>
                <w:pStyle w:val="NormalBPBHEB"/>
                <w:numPr>
                  <w:ilvl w:val="0"/>
                  <w:numId w:val="38"/>
                </w:numPr>
                <w:rPr>
                  <w:ins w:id="1682" w:author="Srishti" w:date="2025-11-02T17:05:00Z" w16du:dateUtc="2025-11-02T11:35:00Z"/>
                  <w:noProof/>
                </w:rPr>
                <w:pPrChange w:id="1683" w:author="Srishti" w:date="2025-11-02T17:05:00Z" w16du:dateUtc="2025-11-02T11:35:00Z">
                  <w:pPr>
                    <w:pStyle w:val="NormalBPBHEB"/>
                  </w:pPr>
                </w:pPrChange>
              </w:pPr>
              <w:ins w:id="1684" w:author="Srishti" w:date="2025-11-02T17:05:00Z" w16du:dateUtc="2025-11-02T11:35:00Z">
                <w:r w:rsidRPr="001F332D">
                  <w:rPr>
                    <w:noProof/>
                  </w:rPr>
                  <w:t xml:space="preserve">I. Sutskever, J. Martens, G. Dahl and G. Hinton, "On the importance of initialization and momentum in deep learning," in Proceedings of the 30th International Conference on Machine Learning (ICML), 2013. </w:t>
                </w:r>
              </w:ins>
            </w:p>
            <w:p w14:paraId="1870A7DF" w14:textId="37CBFE61" w:rsidR="001F332D" w:rsidRPr="001F332D" w:rsidRDefault="001F332D" w:rsidP="001F332D">
              <w:pPr>
                <w:pStyle w:val="NormalBPBHEB"/>
                <w:numPr>
                  <w:ilvl w:val="0"/>
                  <w:numId w:val="38"/>
                </w:numPr>
                <w:rPr>
                  <w:ins w:id="1685" w:author="Srishti" w:date="2025-11-02T17:05:00Z" w16du:dateUtc="2025-11-02T11:35:00Z"/>
                  <w:noProof/>
                </w:rPr>
                <w:pPrChange w:id="1686" w:author="Srishti" w:date="2025-11-02T17:05:00Z" w16du:dateUtc="2025-11-02T11:35:00Z">
                  <w:pPr>
                    <w:pStyle w:val="NormalBPBHEB"/>
                  </w:pPr>
                </w:pPrChange>
              </w:pPr>
              <w:ins w:id="1687" w:author="Srishti" w:date="2025-11-02T17:05:00Z" w16du:dateUtc="2025-11-02T11:35:00Z">
                <w:r w:rsidRPr="001F332D">
                  <w:rPr>
                    <w:noProof/>
                  </w:rPr>
                  <w:t xml:space="preserve">D. P. Kingma and J. Ba, "Adam: A Method for Stochastic Optimization," 2015. </w:t>
                </w:r>
              </w:ins>
            </w:p>
            <w:p w14:paraId="34E4C4B1" w14:textId="20CB5142" w:rsidR="001F332D" w:rsidRPr="001F332D" w:rsidRDefault="001F332D" w:rsidP="001F332D">
              <w:pPr>
                <w:pStyle w:val="NormalBPBHEB"/>
                <w:numPr>
                  <w:ilvl w:val="0"/>
                  <w:numId w:val="38"/>
                </w:numPr>
                <w:rPr>
                  <w:ins w:id="1688" w:author="Srishti" w:date="2025-11-02T17:05:00Z" w16du:dateUtc="2025-11-02T11:35:00Z"/>
                  <w:noProof/>
                </w:rPr>
                <w:pPrChange w:id="1689" w:author="Srishti" w:date="2025-11-02T17:05:00Z" w16du:dateUtc="2025-11-02T11:35:00Z">
                  <w:pPr>
                    <w:pStyle w:val="NormalBPBHEB"/>
                  </w:pPr>
                </w:pPrChange>
              </w:pPr>
              <w:ins w:id="1690" w:author="Srishti" w:date="2025-11-02T17:05:00Z" w16du:dateUtc="2025-11-02T11:35:00Z">
                <w:r w:rsidRPr="001F332D">
                  <w:rPr>
                    <w:noProof/>
                  </w:rPr>
                  <w:t xml:space="preserve">A. Q. Nichol and P. Dhariwal, "Improved Denoising Diffusion Probabilistic Models," in International Conference on Machine Learning (ICML), 2021. </w:t>
                </w:r>
              </w:ins>
            </w:p>
            <w:p w14:paraId="475A9A5C" w14:textId="71B2A6EF" w:rsidR="001F332D" w:rsidRPr="001F332D" w:rsidRDefault="001F332D" w:rsidP="001F332D">
              <w:pPr>
                <w:pStyle w:val="NormalBPBHEB"/>
                <w:numPr>
                  <w:ilvl w:val="0"/>
                  <w:numId w:val="38"/>
                </w:numPr>
                <w:rPr>
                  <w:ins w:id="1691" w:author="Srishti" w:date="2025-11-02T17:05:00Z" w16du:dateUtc="2025-11-02T11:35:00Z"/>
                  <w:noProof/>
                </w:rPr>
                <w:pPrChange w:id="1692" w:author="Srishti" w:date="2025-11-02T17:05:00Z" w16du:dateUtc="2025-11-02T11:35:00Z">
                  <w:pPr>
                    <w:pStyle w:val="NormalBPBHEB"/>
                  </w:pPr>
                </w:pPrChange>
              </w:pPr>
              <w:ins w:id="1693" w:author="Srishti" w:date="2025-11-02T17:05:00Z" w16du:dateUtc="2025-11-02T11:35:00Z">
                <w:r w:rsidRPr="001F332D">
                  <w:rPr>
                    <w:noProof/>
                  </w:rPr>
                  <w:t xml:space="preserve">A. Vaswani, "Attention Is All You Need," 2017. </w:t>
                </w:r>
              </w:ins>
            </w:p>
            <w:p w14:paraId="79E09003" w14:textId="3BEA8096" w:rsidR="001F332D" w:rsidRPr="001F332D" w:rsidRDefault="001F332D" w:rsidP="001F332D">
              <w:pPr>
                <w:pStyle w:val="NormalBPBHEB"/>
                <w:numPr>
                  <w:ilvl w:val="0"/>
                  <w:numId w:val="38"/>
                </w:numPr>
                <w:rPr>
                  <w:ins w:id="1694" w:author="Srishti" w:date="2025-11-02T17:05:00Z" w16du:dateUtc="2025-11-02T11:35:00Z"/>
                  <w:noProof/>
                </w:rPr>
                <w:pPrChange w:id="1695" w:author="Srishti" w:date="2025-11-02T17:05:00Z" w16du:dateUtc="2025-11-02T11:35:00Z">
                  <w:pPr>
                    <w:pStyle w:val="NormalBPBHEB"/>
                  </w:pPr>
                </w:pPrChange>
              </w:pPr>
              <w:ins w:id="1696" w:author="Srishti" w:date="2025-11-02T17:05:00Z" w16du:dateUtc="2025-11-02T11:35:00Z">
                <w:r w:rsidRPr="001F332D">
                  <w:rPr>
                    <w:noProof/>
                  </w:rPr>
                  <w:t xml:space="preserve">N. Srivastava, "Dropout: A Simple Way to Prevent Neural Networks from Overfitting," Journal of Machine Learning Research, vol. 15, pp. 1929, 1958, 2014. </w:t>
                </w:r>
              </w:ins>
            </w:p>
            <w:p w14:paraId="3701C611" w14:textId="2E53DAC7" w:rsidR="001F332D" w:rsidRPr="001F332D" w:rsidRDefault="001F332D" w:rsidP="001F332D">
              <w:pPr>
                <w:pStyle w:val="NormalBPBHEB"/>
                <w:numPr>
                  <w:ilvl w:val="0"/>
                  <w:numId w:val="38"/>
                </w:numPr>
                <w:rPr>
                  <w:ins w:id="1697" w:author="Srishti" w:date="2025-11-02T17:05:00Z" w16du:dateUtc="2025-11-02T11:35:00Z"/>
                  <w:noProof/>
                </w:rPr>
                <w:pPrChange w:id="1698" w:author="Srishti" w:date="2025-11-02T17:05:00Z" w16du:dateUtc="2025-11-02T11:35:00Z">
                  <w:pPr>
                    <w:pStyle w:val="NormalBPBHEB"/>
                  </w:pPr>
                </w:pPrChange>
              </w:pPr>
              <w:ins w:id="1699" w:author="Srishti" w:date="2025-11-02T17:05:00Z" w16du:dateUtc="2025-11-02T11:35:00Z">
                <w:r w:rsidRPr="001F332D">
                  <w:rPr>
                    <w:noProof/>
                  </w:rPr>
                  <w:t xml:space="preserve">V. Sanh, "DistilBERT, a distilled version of BERT: smaller, faster, cheaper and lighter," 2019. </w:t>
                </w:r>
              </w:ins>
            </w:p>
            <w:p w14:paraId="5A184122" w14:textId="7BA65C81" w:rsidR="001F332D" w:rsidRPr="001F332D" w:rsidRDefault="001F332D" w:rsidP="001F332D">
              <w:pPr>
                <w:pStyle w:val="NormalBPBHEB"/>
                <w:numPr>
                  <w:ilvl w:val="0"/>
                  <w:numId w:val="38"/>
                </w:numPr>
                <w:rPr>
                  <w:ins w:id="1700" w:author="Srishti" w:date="2025-11-02T17:05:00Z" w16du:dateUtc="2025-11-02T11:35:00Z"/>
                  <w:noProof/>
                </w:rPr>
                <w:pPrChange w:id="1701" w:author="Srishti" w:date="2025-11-02T17:05:00Z" w16du:dateUtc="2025-11-02T11:35:00Z">
                  <w:pPr>
                    <w:pStyle w:val="NormalBPBHEB"/>
                  </w:pPr>
                </w:pPrChange>
              </w:pPr>
              <w:ins w:id="1702" w:author="Srishti" w:date="2025-11-02T17:05:00Z" w16du:dateUtc="2025-11-02T11:35:00Z">
                <w:r w:rsidRPr="001F332D">
                  <w:rPr>
                    <w:noProof/>
                  </w:rPr>
                  <w:t>J. Devlin, M. W. Chang, K. Lee</w:t>
                </w:r>
              </w:ins>
              <w:ins w:id="1703" w:author="Srishti" w:date="2025-11-02T17:07:00Z" w16du:dateUtc="2025-11-02T11:37:00Z">
                <w:r>
                  <w:rPr>
                    <w:noProof/>
                  </w:rPr>
                  <w:t>,</w:t>
                </w:r>
              </w:ins>
              <w:ins w:id="1704" w:author="Srishti" w:date="2025-11-02T17:05:00Z" w16du:dateUtc="2025-11-02T11:35:00Z">
                <w:r w:rsidRPr="001F332D">
                  <w:rPr>
                    <w:noProof/>
                  </w:rPr>
                  <w:t xml:space="preserve"> and K. Toutanova, "BERT: Pre-training of Deep Bidirectional Transformers for Language Understanding," in Proceedings of NAACL-HLT, 2019. </w:t>
                </w:r>
              </w:ins>
            </w:p>
            <w:p w14:paraId="6F878FB6" w14:textId="397B9736" w:rsidR="001F332D" w:rsidRPr="001F332D" w:rsidRDefault="001F332D" w:rsidP="001F332D">
              <w:pPr>
                <w:pStyle w:val="NormalBPBHEB"/>
                <w:numPr>
                  <w:ilvl w:val="0"/>
                  <w:numId w:val="38"/>
                </w:numPr>
                <w:rPr>
                  <w:ins w:id="1705" w:author="Srishti" w:date="2025-11-02T17:05:00Z" w16du:dateUtc="2025-11-02T11:35:00Z"/>
                  <w:noProof/>
                </w:rPr>
                <w:pPrChange w:id="1706" w:author="Srishti" w:date="2025-11-02T17:05:00Z" w16du:dateUtc="2025-11-02T11:35:00Z">
                  <w:pPr>
                    <w:pStyle w:val="NormalBPBHEB"/>
                  </w:pPr>
                </w:pPrChange>
              </w:pPr>
              <w:ins w:id="1707" w:author="Srishti" w:date="2025-11-02T17:05:00Z" w16du:dateUtc="2025-11-02T11:35:00Z">
                <w:r w:rsidRPr="001F332D">
                  <w:rPr>
                    <w:noProof/>
                  </w:rPr>
                  <w:t xml:space="preserve">I. Chalkidis, "Legal-BERT: The Muppets straight out of Law School," 2020. </w:t>
                </w:r>
              </w:ins>
            </w:p>
            <w:p w14:paraId="4AD7E41A" w14:textId="54BA4D82" w:rsidR="00A015D8" w:rsidDel="001F332D" w:rsidRDefault="001F332D" w:rsidP="001F332D">
              <w:pPr>
                <w:pStyle w:val="NormalBPBHEB"/>
                <w:numPr>
                  <w:ilvl w:val="0"/>
                  <w:numId w:val="38"/>
                </w:numPr>
                <w:rPr>
                  <w:del w:id="1708" w:author="Srishti" w:date="2025-11-02T17:05:00Z" w16du:dateUtc="2025-11-02T11:35:00Z"/>
                  <w:noProof/>
                </w:rPr>
                <w:pPrChange w:id="1709" w:author="Srishti" w:date="2025-11-02T17:07:00Z" w16du:dateUtc="2025-11-02T11:37:00Z">
                  <w:pPr/>
                </w:pPrChange>
              </w:pPr>
              <w:ins w:id="1710" w:author="Srishti" w:date="2025-11-02T17:05:00Z" w16du:dateUtc="2025-11-02T11:35:00Z">
                <w:r w:rsidRPr="001F332D">
                  <w:rPr>
                    <w:noProof/>
                  </w:rPr>
                  <w:t xml:space="preserve">T. B. Brown, "Language Models are Few-Shot Learners," 2020. </w:t>
                </w:r>
              </w:ins>
            </w:p>
            <w:customXmlDelRangeStart w:id="1711" w:author="Srishti" w:date="2025-11-02T17:05:00Z"/>
          </w:sdtContent>
        </w:sdt>
        <w:customXmlDelRangeEnd w:id="1711"/>
        <w:customXmlDelRangeStart w:id="1712" w:author="Srishti" w:date="2025-11-02T17:05:00Z"/>
      </w:sdtContent>
    </w:sdt>
    <w:customXmlDelRangeEnd w:id="1712"/>
    <w:p w14:paraId="2071B412" w14:textId="5149BB20" w:rsidR="003E24BE" w:rsidRPr="003E24BE" w:rsidRDefault="003E24BE" w:rsidP="001F332D">
      <w:pPr>
        <w:pStyle w:val="NormalBPBHEB"/>
        <w:numPr>
          <w:ilvl w:val="0"/>
          <w:numId w:val="38"/>
        </w:numPr>
        <w:pPrChange w:id="1713" w:author="Srishti" w:date="2025-11-02T17:07:00Z" w16du:dateUtc="2025-11-02T11:37:00Z">
          <w:pPr>
            <w:pStyle w:val="P-Regular"/>
          </w:pPr>
        </w:pPrChange>
      </w:pPr>
    </w:p>
    <w:sectPr w:rsidR="003E24BE" w:rsidRPr="003E24BE" w:rsidSect="008744F2">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27" w:author="Srishti" w:date="2025-11-02T16:10:00Z" w:initials="SS">
    <w:p w14:paraId="3DFBF5AB" w14:textId="77777777" w:rsidR="0060045F" w:rsidRDefault="0060045F" w:rsidP="0060045F">
      <w:pPr>
        <w:pStyle w:val="CommentText"/>
      </w:pPr>
      <w:r>
        <w:rPr>
          <w:rStyle w:val="CommentReference"/>
        </w:rPr>
        <w:annotationRef/>
      </w:r>
      <w:r>
        <w:t>Kindly provide the full form of the abbreviation.</w:t>
      </w:r>
    </w:p>
  </w:comment>
  <w:comment w:id="238" w:author="Srishti" w:date="2025-11-02T16:17:00Z" w:initials="SS">
    <w:p w14:paraId="7DAD1C81" w14:textId="77777777" w:rsidR="0060045F" w:rsidRDefault="0060045F" w:rsidP="0060045F">
      <w:pPr>
        <w:pStyle w:val="CommentText"/>
      </w:pPr>
      <w:r>
        <w:rPr>
          <w:rStyle w:val="CommentReference"/>
        </w:rPr>
        <w:annotationRef/>
      </w:r>
      <w:r>
        <w:t xml:space="preserve">Kindly note that the highlighted section is a replica of the content present above it; there are </w:t>
      </w:r>
      <w:r>
        <w:rPr>
          <w:b/>
          <w:bCs/>
        </w:rPr>
        <w:t xml:space="preserve">two pictures </w:t>
      </w:r>
      <w:r>
        <w:t xml:space="preserve">placed in the highlighted section. Kindly place them accordingly. Kindly check the content once and omit the highlighted text. </w:t>
      </w:r>
    </w:p>
  </w:comment>
  <w:comment w:id="508" w:author="Srishti" w:date="2025-11-02T16:23:00Z" w:initials="SS">
    <w:p w14:paraId="083A975F" w14:textId="77777777" w:rsidR="007C7D83" w:rsidRDefault="007C7D83" w:rsidP="007C7D83">
      <w:pPr>
        <w:pStyle w:val="CommentText"/>
      </w:pPr>
      <w:r>
        <w:rPr>
          <w:rStyle w:val="CommentReference"/>
        </w:rPr>
        <w:annotationRef/>
      </w:r>
      <w:r>
        <w:t>Kindly provide a lead-in statement for the following figure.</w:t>
      </w:r>
    </w:p>
  </w:comment>
  <w:comment w:id="537" w:author="Srishti" w:date="2025-11-02T16:31:00Z" w:initials="SS">
    <w:p w14:paraId="46891A1F" w14:textId="77777777" w:rsidR="00261421" w:rsidRDefault="00261421" w:rsidP="00261421">
      <w:pPr>
        <w:pStyle w:val="CommentText"/>
      </w:pPr>
      <w:r>
        <w:rPr>
          <w:rStyle w:val="CommentReference"/>
        </w:rPr>
        <w:annotationRef/>
      </w:r>
      <w:r>
        <w:t>Kindly provide a lead-in statement for the following bulleted list.</w:t>
      </w:r>
    </w:p>
  </w:comment>
  <w:comment w:id="606" w:author="Srishti" w:date="2025-11-02T16:32:00Z" w:initials="SS">
    <w:p w14:paraId="15E343CB" w14:textId="77777777" w:rsidR="00261421" w:rsidRDefault="00261421" w:rsidP="00261421">
      <w:pPr>
        <w:pStyle w:val="CommentText"/>
      </w:pPr>
      <w:r>
        <w:rPr>
          <w:rStyle w:val="CommentReference"/>
        </w:rPr>
        <w:annotationRef/>
      </w:r>
      <w:r>
        <w:t>Kindly provide a lead-in statement for the following bulleted list.</w:t>
      </w:r>
    </w:p>
  </w:comment>
  <w:comment w:id="643" w:author="Srishti" w:date="2025-11-02T16:33:00Z" w:initials="SS">
    <w:p w14:paraId="4B88ED00" w14:textId="77777777" w:rsidR="00261421" w:rsidRDefault="00261421" w:rsidP="00261421">
      <w:pPr>
        <w:pStyle w:val="CommentText"/>
      </w:pPr>
      <w:r>
        <w:rPr>
          <w:rStyle w:val="CommentReference"/>
        </w:rPr>
        <w:annotationRef/>
      </w:r>
      <w:r>
        <w:t>Kindly provide a lead-in statement for the following code.</w:t>
      </w:r>
    </w:p>
  </w:comment>
  <w:comment w:id="735" w:author="Srishti" w:date="2025-11-02T16:38:00Z" w:initials="SS">
    <w:p w14:paraId="1A7B458D" w14:textId="77777777" w:rsidR="00261421" w:rsidRDefault="00261421" w:rsidP="00261421">
      <w:pPr>
        <w:pStyle w:val="CommentText"/>
      </w:pPr>
      <w:r>
        <w:rPr>
          <w:rStyle w:val="CommentReference"/>
        </w:rPr>
        <w:annotationRef/>
      </w:r>
      <w:r>
        <w:t>Kindly provide a 5-7 word long table caption.</w:t>
      </w:r>
    </w:p>
  </w:comment>
  <w:comment w:id="775" w:author="Srishti" w:date="2025-11-02T16:40:00Z" w:initials="SS">
    <w:p w14:paraId="3909F2B3" w14:textId="77777777" w:rsidR="00A6288D" w:rsidRDefault="00A6288D" w:rsidP="00A6288D">
      <w:pPr>
        <w:pStyle w:val="CommentText"/>
      </w:pPr>
      <w:r>
        <w:rPr>
          <w:rStyle w:val="CommentReference"/>
        </w:rPr>
        <w:annotationRef/>
      </w:r>
      <w:r>
        <w:t>Kindly provide a lead-in statement for the following code.</w:t>
      </w:r>
    </w:p>
  </w:comment>
  <w:comment w:id="807" w:author="Srishti" w:date="2025-11-02T16:42:00Z" w:initials="SS">
    <w:p w14:paraId="097D6AE3" w14:textId="77777777" w:rsidR="00A6288D" w:rsidRDefault="00A6288D" w:rsidP="00A6288D">
      <w:pPr>
        <w:pStyle w:val="CommentText"/>
      </w:pPr>
      <w:r>
        <w:rPr>
          <w:rStyle w:val="CommentReference"/>
        </w:rPr>
        <w:annotationRef/>
      </w:r>
      <w:r>
        <w:t>Kindly provide a lead-in statement for the following code.</w:t>
      </w:r>
    </w:p>
  </w:comment>
  <w:comment w:id="854" w:author="Srishti" w:date="2025-11-02T16:45:00Z" w:initials="SS">
    <w:p w14:paraId="3203CDED" w14:textId="77777777" w:rsidR="00A6288D" w:rsidRDefault="00A6288D" w:rsidP="00A6288D">
      <w:pPr>
        <w:pStyle w:val="CommentText"/>
      </w:pPr>
      <w:r>
        <w:rPr>
          <w:rStyle w:val="CommentReference"/>
        </w:rPr>
        <w:annotationRef/>
      </w:r>
      <w:r>
        <w:t>Kindly provide a lead-in statement for the following code. It can start as “The following code presents………..: “</w:t>
      </w:r>
    </w:p>
  </w:comment>
  <w:comment w:id="945" w:author="Srishti" w:date="2025-11-02T16:49:00Z" w:initials="SS">
    <w:p w14:paraId="31BD1BD1" w14:textId="77777777" w:rsidR="004D60F9" w:rsidRDefault="004D60F9" w:rsidP="004D60F9">
      <w:pPr>
        <w:pStyle w:val="CommentText"/>
      </w:pPr>
      <w:r>
        <w:rPr>
          <w:rStyle w:val="CommentReference"/>
        </w:rPr>
        <w:annotationRef/>
      </w:r>
      <w:r>
        <w:t>Kindly rephrase the heading slightly and maintain a formal tone.</w:t>
      </w:r>
    </w:p>
  </w:comment>
  <w:comment w:id="967" w:author="Srishti" w:date="2025-11-02T16:52:00Z" w:initials="SS">
    <w:p w14:paraId="19DC5B9D" w14:textId="77777777" w:rsidR="004D60F9" w:rsidRDefault="004D60F9" w:rsidP="004D60F9">
      <w:pPr>
        <w:pStyle w:val="CommentText"/>
      </w:pPr>
      <w:r>
        <w:rPr>
          <w:rStyle w:val="CommentReference"/>
        </w:rPr>
        <w:annotationRef/>
      </w:r>
      <w:r>
        <w:t>Kindly provide the full form of the abbreviation.</w:t>
      </w:r>
    </w:p>
  </w:comment>
  <w:comment w:id="974" w:author="Srishti" w:date="2025-11-02T16:54:00Z" w:initials="SS">
    <w:p w14:paraId="5445807D" w14:textId="77777777" w:rsidR="004D60F9" w:rsidRDefault="004D60F9" w:rsidP="004D60F9">
      <w:pPr>
        <w:pStyle w:val="CommentText"/>
      </w:pPr>
      <w:r>
        <w:rPr>
          <w:rStyle w:val="CommentReference"/>
        </w:rPr>
        <w:annotationRef/>
      </w:r>
      <w:r>
        <w:t>Kindly provide a lead-in statement for the following code.</w:t>
      </w:r>
    </w:p>
  </w:comment>
  <w:comment w:id="1042" w:author="Srishti" w:date="2025-11-02T16:55:00Z" w:initials="SS">
    <w:p w14:paraId="003B1C17" w14:textId="77777777" w:rsidR="004D60F9" w:rsidRDefault="004D60F9" w:rsidP="004D60F9">
      <w:pPr>
        <w:pStyle w:val="CommentText"/>
      </w:pPr>
      <w:r>
        <w:rPr>
          <w:rStyle w:val="CommentReference"/>
        </w:rPr>
        <w:annotationRef/>
      </w:r>
      <w:r>
        <w:t>Kindly provide a lead-in statement for the following code.</w:t>
      </w:r>
    </w:p>
  </w:comment>
  <w:comment w:id="1242" w:author="Srishti" w:date="2025-11-02T16:57:00Z" w:initials="SS">
    <w:p w14:paraId="52CCA561" w14:textId="77777777" w:rsidR="004D60F9" w:rsidRDefault="004D60F9" w:rsidP="004D60F9">
      <w:pPr>
        <w:pStyle w:val="CommentText"/>
      </w:pPr>
      <w:r>
        <w:rPr>
          <w:rStyle w:val="CommentReference"/>
        </w:rPr>
        <w:annotationRef/>
      </w:r>
      <w:r>
        <w:t xml:space="preserve">Kindly note that I have changed the title from “Practicing what we learned” to “Exercises” to maintain consistency, as the same was mentioned in Chapter 6.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DFBF5AB" w15:done="0"/>
  <w15:commentEx w15:paraId="7DAD1C81" w15:done="0"/>
  <w15:commentEx w15:paraId="083A975F" w15:done="0"/>
  <w15:commentEx w15:paraId="46891A1F" w15:done="0"/>
  <w15:commentEx w15:paraId="15E343CB" w15:done="0"/>
  <w15:commentEx w15:paraId="4B88ED00" w15:done="0"/>
  <w15:commentEx w15:paraId="1A7B458D" w15:done="0"/>
  <w15:commentEx w15:paraId="3909F2B3" w15:done="0"/>
  <w15:commentEx w15:paraId="097D6AE3" w15:done="0"/>
  <w15:commentEx w15:paraId="3203CDED" w15:done="0"/>
  <w15:commentEx w15:paraId="31BD1BD1" w15:done="0"/>
  <w15:commentEx w15:paraId="19DC5B9D" w15:done="0"/>
  <w15:commentEx w15:paraId="5445807D" w15:done="0"/>
  <w15:commentEx w15:paraId="003B1C17" w15:done="0"/>
  <w15:commentEx w15:paraId="52CCA5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6470EC" w16cex:dateUtc="2025-11-02T10:40:00Z"/>
  <w16cex:commentExtensible w16cex:durableId="47A00AC0" w16cex:dateUtc="2025-11-02T10:47:00Z"/>
  <w16cex:commentExtensible w16cex:durableId="329CBC0A" w16cex:dateUtc="2025-11-02T10:53:00Z"/>
  <w16cex:commentExtensible w16cex:durableId="1DA67974" w16cex:dateUtc="2025-11-02T11:01:00Z"/>
  <w16cex:commentExtensible w16cex:durableId="5CCE20B7" w16cex:dateUtc="2025-11-02T11:02:00Z"/>
  <w16cex:commentExtensible w16cex:durableId="41C7798E" w16cex:dateUtc="2025-11-02T11:03:00Z"/>
  <w16cex:commentExtensible w16cex:durableId="245D5CC4" w16cex:dateUtc="2025-11-02T11:08:00Z"/>
  <w16cex:commentExtensible w16cex:durableId="6E7C8060" w16cex:dateUtc="2025-11-02T11:10:00Z"/>
  <w16cex:commentExtensible w16cex:durableId="34A06F22" w16cex:dateUtc="2025-11-02T11:12:00Z"/>
  <w16cex:commentExtensible w16cex:durableId="69D1C36F" w16cex:dateUtc="2025-11-02T11:15:00Z"/>
  <w16cex:commentExtensible w16cex:durableId="72C002FE" w16cex:dateUtc="2025-11-02T11:19:00Z"/>
  <w16cex:commentExtensible w16cex:durableId="3CC126E4" w16cex:dateUtc="2025-11-02T11:22:00Z"/>
  <w16cex:commentExtensible w16cex:durableId="78E764E4" w16cex:dateUtc="2025-11-02T11:24:00Z"/>
  <w16cex:commentExtensible w16cex:durableId="73F85D15" w16cex:dateUtc="2025-11-02T11:25:00Z"/>
  <w16cex:commentExtensible w16cex:durableId="0FD0AC26" w16cex:dateUtc="2025-11-02T1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DFBF5AB" w16cid:durableId="686470EC"/>
  <w16cid:commentId w16cid:paraId="7DAD1C81" w16cid:durableId="47A00AC0"/>
  <w16cid:commentId w16cid:paraId="083A975F" w16cid:durableId="329CBC0A"/>
  <w16cid:commentId w16cid:paraId="46891A1F" w16cid:durableId="1DA67974"/>
  <w16cid:commentId w16cid:paraId="15E343CB" w16cid:durableId="5CCE20B7"/>
  <w16cid:commentId w16cid:paraId="4B88ED00" w16cid:durableId="41C7798E"/>
  <w16cid:commentId w16cid:paraId="1A7B458D" w16cid:durableId="245D5CC4"/>
  <w16cid:commentId w16cid:paraId="3909F2B3" w16cid:durableId="6E7C8060"/>
  <w16cid:commentId w16cid:paraId="097D6AE3" w16cid:durableId="34A06F22"/>
  <w16cid:commentId w16cid:paraId="3203CDED" w16cid:durableId="69D1C36F"/>
  <w16cid:commentId w16cid:paraId="31BD1BD1" w16cid:durableId="72C002FE"/>
  <w16cid:commentId w16cid:paraId="19DC5B9D" w16cid:durableId="3CC126E4"/>
  <w16cid:commentId w16cid:paraId="5445807D" w16cid:durableId="78E764E4"/>
  <w16cid:commentId w16cid:paraId="003B1C17" w16cid:durableId="73F85D15"/>
  <w16cid:commentId w16cid:paraId="52CCA561" w16cid:durableId="0FD0AC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2DE21" w14:textId="77777777" w:rsidR="00775D81" w:rsidRDefault="00775D81" w:rsidP="00562C93">
      <w:pPr>
        <w:spacing w:line="240" w:lineRule="auto"/>
      </w:pPr>
      <w:r>
        <w:separator/>
      </w:r>
    </w:p>
  </w:endnote>
  <w:endnote w:type="continuationSeparator" w:id="0">
    <w:p w14:paraId="136D50A4" w14:textId="77777777" w:rsidR="00775D81" w:rsidRDefault="00775D81" w:rsidP="00562C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3F118A" w14:textId="252F990A" w:rsidR="00562C93" w:rsidRDefault="00562C93">
    <w:pPr>
      <w:pStyle w:val="Footer"/>
    </w:pPr>
    <w:r>
      <w:rPr>
        <w:noProof/>
      </w:rPr>
      <mc:AlternateContent>
        <mc:Choice Requires="wpg">
          <w:drawing>
            <wp:anchor distT="0" distB="0" distL="114300" distR="114300" simplePos="0" relativeHeight="251659264" behindDoc="0" locked="0" layoutInCell="1" allowOverlap="1" wp14:anchorId="2E0EE2EF" wp14:editId="5237976F">
              <wp:simplePos x="0" y="0"/>
              <wp:positionH relativeFrom="page">
                <wp:align>left</wp:align>
              </wp:positionH>
              <wp:positionV relativeFrom="bottomMargin">
                <wp:align>center</wp:align>
              </wp:positionV>
              <wp:extent cx="65627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5627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377DA" w14:textId="002EA26C" w:rsidR="00562C93" w:rsidRPr="008744F2" w:rsidRDefault="00000000">
                            <w:pPr>
                              <w:pStyle w:val="Footer"/>
                              <w:rPr>
                                <w:caps/>
                                <w:color w:val="808080" w:themeColor="background1" w:themeShade="80"/>
                                <w:sz w:val="20"/>
                                <w:szCs w:val="20"/>
                                <w:lang w:val="pt-BR"/>
                                <w:rPrChange w:id="1714" w:author="Srishti" w:date="2025-11-02T15:36:00Z" w16du:dateUtc="2025-11-02T10:06:00Z">
                                  <w:rPr>
                                    <w:caps/>
                                    <w:color w:val="808080" w:themeColor="background1" w:themeShade="80"/>
                                    <w:sz w:val="20"/>
                                    <w:szCs w:val="20"/>
                                    <w:lang w:val="it-IT"/>
                                  </w:rPr>
                                </w:rPrChange>
                              </w:rPr>
                            </w:pPr>
                            <w:sdt>
                              <w:sdtPr>
                                <w:rPr>
                                  <w:color w:val="808080" w:themeColor="background1" w:themeShade="80"/>
                                  <w:sz w:val="20"/>
                                  <w:szCs w:val="20"/>
                                  <w:lang w:val="pt-BR"/>
                                  <w:rPrChange w:id="1715" w:author="Srishti" w:date="2025-11-02T15:36:00Z" w16du:dateUtc="2025-11-02T10:06:00Z">
                                    <w:rPr>
                                      <w:color w:val="808080" w:themeColor="background1" w:themeShade="80"/>
                                      <w:sz w:val="20"/>
                                      <w:szCs w:val="20"/>
                                      <w:lang w:val="it-IT"/>
                                    </w:rPr>
                                  </w:rPrChange>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62C93" w:rsidRPr="008744F2">
                                  <w:rPr>
                                    <w:color w:val="808080" w:themeColor="background1" w:themeShade="80"/>
                                    <w:sz w:val="20"/>
                                    <w:szCs w:val="20"/>
                                    <w:lang w:val="pt-BR"/>
                                    <w:rPrChange w:id="1716" w:author="Srishti" w:date="2025-11-02T15:36:00Z" w16du:dateUtc="2025-11-02T10:06:00Z">
                                      <w:rPr>
                                        <w:color w:val="808080" w:themeColor="background1" w:themeShade="80"/>
                                        <w:sz w:val="20"/>
                                        <w:szCs w:val="20"/>
                                        <w:lang w:val="it-IT"/>
                                      </w:rPr>
                                    </w:rPrChange>
                                  </w:rPr>
                                  <w:t>Paulo H. Leocadio | https://orcid.org/0000-0002-4992-4541</w:t>
                                </w:r>
                              </w:sdtContent>
                            </w:sdt>
                            <w:r w:rsidR="00562C93" w:rsidRPr="008744F2">
                              <w:rPr>
                                <w:caps/>
                                <w:color w:val="808080" w:themeColor="background1" w:themeShade="80"/>
                                <w:sz w:val="20"/>
                                <w:szCs w:val="20"/>
                                <w:lang w:val="pt-BR"/>
                                <w:rPrChange w:id="1717" w:author="Srishti" w:date="2025-11-02T15:36:00Z" w16du:dateUtc="2025-11-02T10:06:00Z">
                                  <w:rPr>
                                    <w:caps/>
                                    <w:color w:val="808080" w:themeColor="background1" w:themeShade="80"/>
                                    <w:sz w:val="20"/>
                                    <w:szCs w:val="20"/>
                                    <w:lang w:val="it-IT"/>
                                  </w:rPr>
                                </w:rPrChange>
                              </w:rPr>
                              <w:t> | </w:t>
                            </w:r>
                            <w:sdt>
                              <w:sdtPr>
                                <w:rPr>
                                  <w:caps/>
                                  <w:color w:val="808080" w:themeColor="background1" w:themeShade="80"/>
                                  <w:sz w:val="20"/>
                                  <w:szCs w:val="20"/>
                                  <w:lang w:val="pt-BR"/>
                                  <w:rPrChange w:id="1718" w:author="Srishti" w:date="2025-11-02T15:36:00Z" w16du:dateUtc="2025-11-02T10:06:00Z">
                                    <w:rPr>
                                      <w:caps/>
                                      <w:color w:val="808080" w:themeColor="background1" w:themeShade="80"/>
                                      <w:sz w:val="20"/>
                                      <w:szCs w:val="20"/>
                                      <w:lang w:val="it-IT"/>
                                    </w:rPr>
                                  </w:rPrChange>
                                </w:rPr>
                                <w:alias w:val="School"/>
                                <w:tag w:val="School"/>
                                <w:id w:val="1660265181"/>
                                <w:dataBinding w:prefixMappings="xmlns:ns0='http://schemas.openxmlformats.org/officeDocument/2006/extended-properties' " w:xpath="/ns0:Properties[1]/ns0:Company[1]" w:storeItemID="{6668398D-A668-4E3E-A5EB-62B293D839F1}"/>
                                <w:text/>
                              </w:sdtPr>
                              <w:sdtContent>
                                <w:r w:rsidR="00562C93" w:rsidRPr="008744F2">
                                  <w:rPr>
                                    <w:caps/>
                                    <w:color w:val="808080" w:themeColor="background1" w:themeShade="80"/>
                                    <w:sz w:val="20"/>
                                    <w:szCs w:val="20"/>
                                    <w:lang w:val="pt-BR"/>
                                    <w:rPrChange w:id="1719" w:author="Srishti" w:date="2025-11-02T15:36:00Z" w16du:dateUtc="2025-11-02T10:06:00Z">
                                      <w:rPr>
                                        <w:caps/>
                                        <w:color w:val="808080" w:themeColor="background1" w:themeShade="80"/>
                                        <w:sz w:val="20"/>
                                        <w:szCs w:val="20"/>
                                        <w:lang w:val="it-IT"/>
                                      </w:rPr>
                                    </w:rPrChange>
                                  </w:rPr>
                                  <w:t>DOI: 10.22541/au.173627634.49343603/v1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E0EE2EF" id="Group 166" o:spid="_x0000_s1028" style="position:absolute;margin-left:0;margin-top:0;width:516.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uC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bTaBb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">
              <v:rect id="Rectangle 156" o:spid="_x0000_s1029"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30"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538377DA" w14:textId="002EA26C" w:rsidR="00562C93" w:rsidRPr="008744F2" w:rsidRDefault="00000000">
                      <w:pPr>
                        <w:pStyle w:val="Footer"/>
                        <w:rPr>
                          <w:caps/>
                          <w:color w:val="808080" w:themeColor="background1" w:themeShade="80"/>
                          <w:sz w:val="20"/>
                          <w:szCs w:val="20"/>
                          <w:lang w:val="pt-BR"/>
                          <w:rPrChange w:id="1720" w:author="Srishti" w:date="2025-11-02T15:36:00Z" w16du:dateUtc="2025-11-02T10:06:00Z">
                            <w:rPr>
                              <w:caps/>
                              <w:color w:val="808080" w:themeColor="background1" w:themeShade="80"/>
                              <w:sz w:val="20"/>
                              <w:szCs w:val="20"/>
                              <w:lang w:val="it-IT"/>
                            </w:rPr>
                          </w:rPrChange>
                        </w:rPr>
                      </w:pPr>
                      <w:sdt>
                        <w:sdtPr>
                          <w:rPr>
                            <w:color w:val="808080" w:themeColor="background1" w:themeShade="80"/>
                            <w:sz w:val="20"/>
                            <w:szCs w:val="20"/>
                            <w:lang w:val="pt-BR"/>
                            <w:rPrChange w:id="1721" w:author="Srishti" w:date="2025-11-02T15:36:00Z" w16du:dateUtc="2025-11-02T10:06:00Z">
                              <w:rPr>
                                <w:color w:val="808080" w:themeColor="background1" w:themeShade="80"/>
                                <w:sz w:val="20"/>
                                <w:szCs w:val="20"/>
                                <w:lang w:val="it-IT"/>
                              </w:rPr>
                            </w:rPrChange>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562C93" w:rsidRPr="008744F2">
                            <w:rPr>
                              <w:color w:val="808080" w:themeColor="background1" w:themeShade="80"/>
                              <w:sz w:val="20"/>
                              <w:szCs w:val="20"/>
                              <w:lang w:val="pt-BR"/>
                              <w:rPrChange w:id="1722" w:author="Srishti" w:date="2025-11-02T15:36:00Z" w16du:dateUtc="2025-11-02T10:06:00Z">
                                <w:rPr>
                                  <w:color w:val="808080" w:themeColor="background1" w:themeShade="80"/>
                                  <w:sz w:val="20"/>
                                  <w:szCs w:val="20"/>
                                  <w:lang w:val="it-IT"/>
                                </w:rPr>
                              </w:rPrChange>
                            </w:rPr>
                            <w:t>Paulo H. Leocadio | https://orcid.org/0000-0002-4992-4541</w:t>
                          </w:r>
                        </w:sdtContent>
                      </w:sdt>
                      <w:r w:rsidR="00562C93" w:rsidRPr="008744F2">
                        <w:rPr>
                          <w:caps/>
                          <w:color w:val="808080" w:themeColor="background1" w:themeShade="80"/>
                          <w:sz w:val="20"/>
                          <w:szCs w:val="20"/>
                          <w:lang w:val="pt-BR"/>
                          <w:rPrChange w:id="1723" w:author="Srishti" w:date="2025-11-02T15:36:00Z" w16du:dateUtc="2025-11-02T10:06:00Z">
                            <w:rPr>
                              <w:caps/>
                              <w:color w:val="808080" w:themeColor="background1" w:themeShade="80"/>
                              <w:sz w:val="20"/>
                              <w:szCs w:val="20"/>
                              <w:lang w:val="it-IT"/>
                            </w:rPr>
                          </w:rPrChange>
                        </w:rPr>
                        <w:t> | </w:t>
                      </w:r>
                      <w:sdt>
                        <w:sdtPr>
                          <w:rPr>
                            <w:caps/>
                            <w:color w:val="808080" w:themeColor="background1" w:themeShade="80"/>
                            <w:sz w:val="20"/>
                            <w:szCs w:val="20"/>
                            <w:lang w:val="pt-BR"/>
                            <w:rPrChange w:id="1724" w:author="Srishti" w:date="2025-11-02T15:36:00Z" w16du:dateUtc="2025-11-02T10:06:00Z">
                              <w:rPr>
                                <w:caps/>
                                <w:color w:val="808080" w:themeColor="background1" w:themeShade="80"/>
                                <w:sz w:val="20"/>
                                <w:szCs w:val="20"/>
                                <w:lang w:val="it-IT"/>
                              </w:rPr>
                            </w:rPrChange>
                          </w:rPr>
                          <w:alias w:val="School"/>
                          <w:tag w:val="School"/>
                          <w:id w:val="1660265181"/>
                          <w:dataBinding w:prefixMappings="xmlns:ns0='http://schemas.openxmlformats.org/officeDocument/2006/extended-properties' " w:xpath="/ns0:Properties[1]/ns0:Company[1]" w:storeItemID="{6668398D-A668-4E3E-A5EB-62B293D839F1}"/>
                          <w:text/>
                        </w:sdtPr>
                        <w:sdtContent>
                          <w:r w:rsidR="00562C93" w:rsidRPr="008744F2">
                            <w:rPr>
                              <w:caps/>
                              <w:color w:val="808080" w:themeColor="background1" w:themeShade="80"/>
                              <w:sz w:val="20"/>
                              <w:szCs w:val="20"/>
                              <w:lang w:val="pt-BR"/>
                              <w:rPrChange w:id="1725" w:author="Srishti" w:date="2025-11-02T15:36:00Z" w16du:dateUtc="2025-11-02T10:06:00Z">
                                <w:rPr>
                                  <w:caps/>
                                  <w:color w:val="808080" w:themeColor="background1" w:themeShade="80"/>
                                  <w:sz w:val="20"/>
                                  <w:szCs w:val="20"/>
                                  <w:lang w:val="it-IT"/>
                                </w:rPr>
                              </w:rPrChange>
                            </w:rPr>
                            <w:t>DOI: 10.22541/au.173627634.49343603/v1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F59A09" w14:textId="77777777" w:rsidR="00775D81" w:rsidRDefault="00775D81" w:rsidP="00562C93">
      <w:pPr>
        <w:spacing w:line="240" w:lineRule="auto"/>
      </w:pPr>
      <w:r>
        <w:separator/>
      </w:r>
    </w:p>
  </w:footnote>
  <w:footnote w:type="continuationSeparator" w:id="0">
    <w:p w14:paraId="0B7B3082" w14:textId="77777777" w:rsidR="00775D81" w:rsidRDefault="00775D81" w:rsidP="00562C9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A5589B"/>
    <w:multiLevelType w:val="hybridMultilevel"/>
    <w:tmpl w:val="F4B42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F939BD"/>
    <w:multiLevelType w:val="multilevel"/>
    <w:tmpl w:val="6DFA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D501B1"/>
    <w:multiLevelType w:val="multilevel"/>
    <w:tmpl w:val="3EE2E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1A243C"/>
    <w:multiLevelType w:val="hybridMultilevel"/>
    <w:tmpl w:val="826A7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7766F"/>
    <w:multiLevelType w:val="multilevel"/>
    <w:tmpl w:val="B1549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769E9"/>
    <w:multiLevelType w:val="multilevel"/>
    <w:tmpl w:val="DB2A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854CDF"/>
    <w:multiLevelType w:val="hybridMultilevel"/>
    <w:tmpl w:val="738AED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860E5F"/>
    <w:multiLevelType w:val="multilevel"/>
    <w:tmpl w:val="0412A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132AFE"/>
    <w:multiLevelType w:val="multilevel"/>
    <w:tmpl w:val="37D0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5804F8"/>
    <w:multiLevelType w:val="multilevel"/>
    <w:tmpl w:val="8EACE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747050"/>
    <w:multiLevelType w:val="multilevel"/>
    <w:tmpl w:val="F34C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3AD38D5"/>
    <w:multiLevelType w:val="multilevel"/>
    <w:tmpl w:val="2AC8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C0028F"/>
    <w:multiLevelType w:val="multilevel"/>
    <w:tmpl w:val="C19E7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5F23757"/>
    <w:multiLevelType w:val="multilevel"/>
    <w:tmpl w:val="8F64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F50EF7"/>
    <w:multiLevelType w:val="hybridMultilevel"/>
    <w:tmpl w:val="755E3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6750D"/>
    <w:multiLevelType w:val="multilevel"/>
    <w:tmpl w:val="8A160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9B92A2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017FD6"/>
    <w:multiLevelType w:val="hybridMultilevel"/>
    <w:tmpl w:val="FE72F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1B7F66"/>
    <w:multiLevelType w:val="multilevel"/>
    <w:tmpl w:val="9E3AB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6E3BDF"/>
    <w:multiLevelType w:val="multilevel"/>
    <w:tmpl w:val="10DC1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03A33B6"/>
    <w:multiLevelType w:val="hybridMultilevel"/>
    <w:tmpl w:val="0F70A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E1543A"/>
    <w:multiLevelType w:val="multilevel"/>
    <w:tmpl w:val="FB2A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F300D6"/>
    <w:multiLevelType w:val="multilevel"/>
    <w:tmpl w:val="65B2D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A61AC0"/>
    <w:multiLevelType w:val="multilevel"/>
    <w:tmpl w:val="E086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B036FBA"/>
    <w:multiLevelType w:val="hybridMultilevel"/>
    <w:tmpl w:val="F036F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DC2056"/>
    <w:multiLevelType w:val="multilevel"/>
    <w:tmpl w:val="7E724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6350D7"/>
    <w:multiLevelType w:val="hybridMultilevel"/>
    <w:tmpl w:val="0E3C9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F874D3"/>
    <w:multiLevelType w:val="multilevel"/>
    <w:tmpl w:val="1188C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C207324"/>
    <w:multiLevelType w:val="multilevel"/>
    <w:tmpl w:val="09FED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C01B57"/>
    <w:multiLevelType w:val="multilevel"/>
    <w:tmpl w:val="05528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3596B14"/>
    <w:multiLevelType w:val="multilevel"/>
    <w:tmpl w:val="4D74B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DB3ECC"/>
    <w:multiLevelType w:val="multilevel"/>
    <w:tmpl w:val="AA00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5EE09CE"/>
    <w:multiLevelType w:val="hybridMultilevel"/>
    <w:tmpl w:val="9C12E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2756F0"/>
    <w:multiLevelType w:val="multilevel"/>
    <w:tmpl w:val="E0D61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9"/>
  </w:num>
  <w:num w:numId="2" w16cid:durableId="8884217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06636494">
    <w:abstractNumId w:val="21"/>
    <w:lvlOverride w:ilvl="0">
      <w:startOverride w:val="1"/>
    </w:lvlOverride>
  </w:num>
  <w:num w:numId="4" w16cid:durableId="1620843993">
    <w:abstractNumId w:val="33"/>
    <w:lvlOverride w:ilvl="0">
      <w:startOverride w:val="1"/>
    </w:lvlOverride>
  </w:num>
  <w:num w:numId="5" w16cid:durableId="1368218040">
    <w:abstractNumId w:val="32"/>
  </w:num>
  <w:num w:numId="6" w16cid:durableId="1709178884">
    <w:abstractNumId w:val="16"/>
  </w:num>
  <w:num w:numId="7" w16cid:durableId="1327975552">
    <w:abstractNumId w:val="14"/>
  </w:num>
  <w:num w:numId="8" w16cid:durableId="456804121">
    <w:abstractNumId w:val="9"/>
  </w:num>
  <w:num w:numId="9" w16cid:durableId="1120029154">
    <w:abstractNumId w:val="23"/>
  </w:num>
  <w:num w:numId="10" w16cid:durableId="2020767098">
    <w:abstractNumId w:val="13"/>
  </w:num>
  <w:num w:numId="11" w16cid:durableId="673997757">
    <w:abstractNumId w:val="11"/>
  </w:num>
  <w:num w:numId="12" w16cid:durableId="172426341">
    <w:abstractNumId w:val="8"/>
    <w:lvlOverride w:ilvl="0">
      <w:startOverride w:val="1"/>
    </w:lvlOverride>
  </w:num>
  <w:num w:numId="13" w16cid:durableId="476799600">
    <w:abstractNumId w:val="36"/>
  </w:num>
  <w:num w:numId="14" w16cid:durableId="665666709">
    <w:abstractNumId w:val="12"/>
  </w:num>
  <w:num w:numId="15" w16cid:durableId="1783842747">
    <w:abstractNumId w:val="30"/>
  </w:num>
  <w:num w:numId="16" w16cid:durableId="383331496">
    <w:abstractNumId w:val="10"/>
  </w:num>
  <w:num w:numId="17" w16cid:durableId="1315572369">
    <w:abstractNumId w:val="34"/>
  </w:num>
  <w:num w:numId="18" w16cid:durableId="83763737">
    <w:abstractNumId w:val="3"/>
  </w:num>
  <w:num w:numId="19" w16cid:durableId="1843355726">
    <w:abstractNumId w:val="25"/>
  </w:num>
  <w:num w:numId="20" w16cid:durableId="146480082">
    <w:abstractNumId w:val="27"/>
  </w:num>
  <w:num w:numId="21" w16cid:durableId="1553351491">
    <w:abstractNumId w:val="2"/>
  </w:num>
  <w:num w:numId="22" w16cid:durableId="1658456323">
    <w:abstractNumId w:val="6"/>
  </w:num>
  <w:num w:numId="23" w16cid:durableId="1269384700">
    <w:abstractNumId w:val="31"/>
  </w:num>
  <w:num w:numId="24" w16cid:durableId="1859275182">
    <w:abstractNumId w:val="24"/>
  </w:num>
  <w:num w:numId="25" w16cid:durableId="798575696">
    <w:abstractNumId w:val="5"/>
  </w:num>
  <w:num w:numId="26" w16cid:durableId="844635951">
    <w:abstractNumId w:val="20"/>
  </w:num>
  <w:num w:numId="27" w16cid:durableId="1001926657">
    <w:abstractNumId w:val="28"/>
  </w:num>
  <w:num w:numId="28" w16cid:durableId="1712262971">
    <w:abstractNumId w:val="35"/>
  </w:num>
  <w:num w:numId="29" w16cid:durableId="1908877068">
    <w:abstractNumId w:val="17"/>
  </w:num>
  <w:num w:numId="30" w16cid:durableId="1389913724">
    <w:abstractNumId w:val="0"/>
  </w:num>
  <w:num w:numId="31" w16cid:durableId="1907571199">
    <w:abstractNumId w:val="0"/>
  </w:num>
  <w:num w:numId="32" w16cid:durableId="461921541">
    <w:abstractNumId w:val="26"/>
  </w:num>
  <w:num w:numId="33" w16cid:durableId="1244876019">
    <w:abstractNumId w:val="29"/>
  </w:num>
  <w:num w:numId="34" w16cid:durableId="1274896404">
    <w:abstractNumId w:val="18"/>
  </w:num>
  <w:num w:numId="35" w16cid:durableId="386148010">
    <w:abstractNumId w:val="1"/>
  </w:num>
  <w:num w:numId="36" w16cid:durableId="1073819784">
    <w:abstractNumId w:val="7"/>
  </w:num>
  <w:num w:numId="37" w16cid:durableId="1431201176">
    <w:abstractNumId w:val="15"/>
  </w:num>
  <w:num w:numId="38" w16cid:durableId="627005313">
    <w:abstractNumId w:val="22"/>
  </w:num>
  <w:num w:numId="39" w16cid:durableId="1269895602">
    <w:abstractNumId w:val="4"/>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6B18"/>
    <w:rsid w:val="000138F8"/>
    <w:rsid w:val="000217AD"/>
    <w:rsid w:val="00025435"/>
    <w:rsid w:val="000266BF"/>
    <w:rsid w:val="0003308E"/>
    <w:rsid w:val="00035535"/>
    <w:rsid w:val="00036C8D"/>
    <w:rsid w:val="00042F71"/>
    <w:rsid w:val="0004373F"/>
    <w:rsid w:val="0004445C"/>
    <w:rsid w:val="00045B64"/>
    <w:rsid w:val="00056497"/>
    <w:rsid w:val="000600E5"/>
    <w:rsid w:val="0006743D"/>
    <w:rsid w:val="00070CAD"/>
    <w:rsid w:val="00080803"/>
    <w:rsid w:val="00086DB5"/>
    <w:rsid w:val="00095C81"/>
    <w:rsid w:val="000B6564"/>
    <w:rsid w:val="000E10B5"/>
    <w:rsid w:val="000E393D"/>
    <w:rsid w:val="000F673A"/>
    <w:rsid w:val="00107916"/>
    <w:rsid w:val="00120F25"/>
    <w:rsid w:val="00123A1A"/>
    <w:rsid w:val="00125449"/>
    <w:rsid w:val="00133339"/>
    <w:rsid w:val="0014056F"/>
    <w:rsid w:val="00141531"/>
    <w:rsid w:val="00177A5E"/>
    <w:rsid w:val="00177E0C"/>
    <w:rsid w:val="00181C1B"/>
    <w:rsid w:val="00197E82"/>
    <w:rsid w:val="001B1A8B"/>
    <w:rsid w:val="001B2836"/>
    <w:rsid w:val="001C1DDC"/>
    <w:rsid w:val="001C3FD0"/>
    <w:rsid w:val="001C5017"/>
    <w:rsid w:val="001D3058"/>
    <w:rsid w:val="001D597A"/>
    <w:rsid w:val="001E3E1B"/>
    <w:rsid w:val="001E6D93"/>
    <w:rsid w:val="001F332D"/>
    <w:rsid w:val="0020073A"/>
    <w:rsid w:val="00201F6F"/>
    <w:rsid w:val="00204BA3"/>
    <w:rsid w:val="00205913"/>
    <w:rsid w:val="00206180"/>
    <w:rsid w:val="00212253"/>
    <w:rsid w:val="002127C6"/>
    <w:rsid w:val="00217116"/>
    <w:rsid w:val="00217A7E"/>
    <w:rsid w:val="00235DDE"/>
    <w:rsid w:val="0025053C"/>
    <w:rsid w:val="00251F34"/>
    <w:rsid w:val="00261421"/>
    <w:rsid w:val="00273316"/>
    <w:rsid w:val="00283AA0"/>
    <w:rsid w:val="00295A4A"/>
    <w:rsid w:val="002A17B7"/>
    <w:rsid w:val="002A4CF6"/>
    <w:rsid w:val="002A7053"/>
    <w:rsid w:val="002B3E85"/>
    <w:rsid w:val="002B575F"/>
    <w:rsid w:val="002C3CE0"/>
    <w:rsid w:val="002D2438"/>
    <w:rsid w:val="002D2AAB"/>
    <w:rsid w:val="002D5528"/>
    <w:rsid w:val="002E5007"/>
    <w:rsid w:val="002F0EEE"/>
    <w:rsid w:val="0030124F"/>
    <w:rsid w:val="00304857"/>
    <w:rsid w:val="003165FF"/>
    <w:rsid w:val="0032048F"/>
    <w:rsid w:val="00320852"/>
    <w:rsid w:val="00341992"/>
    <w:rsid w:val="00347F9F"/>
    <w:rsid w:val="00365C3F"/>
    <w:rsid w:val="003714A4"/>
    <w:rsid w:val="00386256"/>
    <w:rsid w:val="003A009F"/>
    <w:rsid w:val="003B1D26"/>
    <w:rsid w:val="003B6E22"/>
    <w:rsid w:val="003C3243"/>
    <w:rsid w:val="003C45C6"/>
    <w:rsid w:val="003E24BE"/>
    <w:rsid w:val="003E50AE"/>
    <w:rsid w:val="004072D5"/>
    <w:rsid w:val="004107F6"/>
    <w:rsid w:val="00411F61"/>
    <w:rsid w:val="00424FCB"/>
    <w:rsid w:val="0043035F"/>
    <w:rsid w:val="00440AC3"/>
    <w:rsid w:val="0045065D"/>
    <w:rsid w:val="004653BE"/>
    <w:rsid w:val="0047308D"/>
    <w:rsid w:val="00477E24"/>
    <w:rsid w:val="00494745"/>
    <w:rsid w:val="004B24DA"/>
    <w:rsid w:val="004B55E9"/>
    <w:rsid w:val="004C0374"/>
    <w:rsid w:val="004D60F9"/>
    <w:rsid w:val="004E11BB"/>
    <w:rsid w:val="004E76C2"/>
    <w:rsid w:val="005005EC"/>
    <w:rsid w:val="0050144D"/>
    <w:rsid w:val="00511551"/>
    <w:rsid w:val="00514133"/>
    <w:rsid w:val="00521184"/>
    <w:rsid w:val="00526D7C"/>
    <w:rsid w:val="00554FA4"/>
    <w:rsid w:val="00561625"/>
    <w:rsid w:val="00562C93"/>
    <w:rsid w:val="00570370"/>
    <w:rsid w:val="00591822"/>
    <w:rsid w:val="005B4372"/>
    <w:rsid w:val="005B6DE0"/>
    <w:rsid w:val="005C344C"/>
    <w:rsid w:val="005C5E8C"/>
    <w:rsid w:val="005D5831"/>
    <w:rsid w:val="005D5EFE"/>
    <w:rsid w:val="005D71F2"/>
    <w:rsid w:val="005E47CC"/>
    <w:rsid w:val="0060045F"/>
    <w:rsid w:val="0060145D"/>
    <w:rsid w:val="0060629A"/>
    <w:rsid w:val="00617751"/>
    <w:rsid w:val="006224D0"/>
    <w:rsid w:val="006225F0"/>
    <w:rsid w:val="00624A0A"/>
    <w:rsid w:val="00625700"/>
    <w:rsid w:val="00625848"/>
    <w:rsid w:val="00626BA9"/>
    <w:rsid w:val="006308FE"/>
    <w:rsid w:val="00635FA5"/>
    <w:rsid w:val="00636AE9"/>
    <w:rsid w:val="00641D62"/>
    <w:rsid w:val="00642CC5"/>
    <w:rsid w:val="0065476C"/>
    <w:rsid w:val="006739BB"/>
    <w:rsid w:val="006818C5"/>
    <w:rsid w:val="00683D19"/>
    <w:rsid w:val="006A56B2"/>
    <w:rsid w:val="006A6E41"/>
    <w:rsid w:val="006B56BD"/>
    <w:rsid w:val="006E057B"/>
    <w:rsid w:val="006E3A7C"/>
    <w:rsid w:val="006E429F"/>
    <w:rsid w:val="006E4A3B"/>
    <w:rsid w:val="006E5FD9"/>
    <w:rsid w:val="006E7C31"/>
    <w:rsid w:val="006F7553"/>
    <w:rsid w:val="0070583D"/>
    <w:rsid w:val="00714E28"/>
    <w:rsid w:val="00733CC1"/>
    <w:rsid w:val="00757BA6"/>
    <w:rsid w:val="00760A21"/>
    <w:rsid w:val="00775D81"/>
    <w:rsid w:val="00780B7C"/>
    <w:rsid w:val="00780C03"/>
    <w:rsid w:val="00783FFB"/>
    <w:rsid w:val="00794157"/>
    <w:rsid w:val="007C7D83"/>
    <w:rsid w:val="007C7E9A"/>
    <w:rsid w:val="007D02A9"/>
    <w:rsid w:val="007D0F8B"/>
    <w:rsid w:val="007D3DB2"/>
    <w:rsid w:val="0080040E"/>
    <w:rsid w:val="00801266"/>
    <w:rsid w:val="00805409"/>
    <w:rsid w:val="0081022E"/>
    <w:rsid w:val="00820041"/>
    <w:rsid w:val="00821972"/>
    <w:rsid w:val="00826EBA"/>
    <w:rsid w:val="00833A99"/>
    <w:rsid w:val="00837C4C"/>
    <w:rsid w:val="00851F3E"/>
    <w:rsid w:val="00866832"/>
    <w:rsid w:val="008744F2"/>
    <w:rsid w:val="00874DA0"/>
    <w:rsid w:val="008873B5"/>
    <w:rsid w:val="00887581"/>
    <w:rsid w:val="0089201C"/>
    <w:rsid w:val="008B225C"/>
    <w:rsid w:val="008B6EBD"/>
    <w:rsid w:val="008C127B"/>
    <w:rsid w:val="008C7A98"/>
    <w:rsid w:val="008D0B73"/>
    <w:rsid w:val="008D1BAF"/>
    <w:rsid w:val="008D5AEA"/>
    <w:rsid w:val="008E0AC1"/>
    <w:rsid w:val="008E5B6C"/>
    <w:rsid w:val="008E7D96"/>
    <w:rsid w:val="008F19B7"/>
    <w:rsid w:val="008F7FC4"/>
    <w:rsid w:val="00903B9B"/>
    <w:rsid w:val="0090482A"/>
    <w:rsid w:val="009069E6"/>
    <w:rsid w:val="009258DE"/>
    <w:rsid w:val="00926082"/>
    <w:rsid w:val="00933084"/>
    <w:rsid w:val="00940E1A"/>
    <w:rsid w:val="00941C00"/>
    <w:rsid w:val="00956561"/>
    <w:rsid w:val="00967DCC"/>
    <w:rsid w:val="00975D7A"/>
    <w:rsid w:val="00981A7D"/>
    <w:rsid w:val="00997A2D"/>
    <w:rsid w:val="009A1AEA"/>
    <w:rsid w:val="009B6CF5"/>
    <w:rsid w:val="009C5DAF"/>
    <w:rsid w:val="009D58DE"/>
    <w:rsid w:val="009E4F36"/>
    <w:rsid w:val="009F0825"/>
    <w:rsid w:val="00A015D8"/>
    <w:rsid w:val="00A14F90"/>
    <w:rsid w:val="00A1766B"/>
    <w:rsid w:val="00A22050"/>
    <w:rsid w:val="00A3148F"/>
    <w:rsid w:val="00A37236"/>
    <w:rsid w:val="00A42540"/>
    <w:rsid w:val="00A43405"/>
    <w:rsid w:val="00A459FF"/>
    <w:rsid w:val="00A55F8D"/>
    <w:rsid w:val="00A57ABD"/>
    <w:rsid w:val="00A617F7"/>
    <w:rsid w:val="00A6288D"/>
    <w:rsid w:val="00A63EC7"/>
    <w:rsid w:val="00A6433C"/>
    <w:rsid w:val="00A833A5"/>
    <w:rsid w:val="00A91562"/>
    <w:rsid w:val="00A96BCA"/>
    <w:rsid w:val="00A97CC0"/>
    <w:rsid w:val="00AA14A0"/>
    <w:rsid w:val="00AA1BDD"/>
    <w:rsid w:val="00AA27A6"/>
    <w:rsid w:val="00AC6F60"/>
    <w:rsid w:val="00AD6F6E"/>
    <w:rsid w:val="00AE30CD"/>
    <w:rsid w:val="00AF405A"/>
    <w:rsid w:val="00AF7F34"/>
    <w:rsid w:val="00B150D3"/>
    <w:rsid w:val="00B175D4"/>
    <w:rsid w:val="00B24A7A"/>
    <w:rsid w:val="00B34934"/>
    <w:rsid w:val="00B545A6"/>
    <w:rsid w:val="00B62217"/>
    <w:rsid w:val="00B65DF7"/>
    <w:rsid w:val="00B72559"/>
    <w:rsid w:val="00B82445"/>
    <w:rsid w:val="00B8474B"/>
    <w:rsid w:val="00BA7F42"/>
    <w:rsid w:val="00BB12A8"/>
    <w:rsid w:val="00BB155C"/>
    <w:rsid w:val="00BC3DF8"/>
    <w:rsid w:val="00BC5B3D"/>
    <w:rsid w:val="00BD0C70"/>
    <w:rsid w:val="00BD359A"/>
    <w:rsid w:val="00BF3E4E"/>
    <w:rsid w:val="00C2031D"/>
    <w:rsid w:val="00C31601"/>
    <w:rsid w:val="00C37B6C"/>
    <w:rsid w:val="00C5239B"/>
    <w:rsid w:val="00C73701"/>
    <w:rsid w:val="00CA1874"/>
    <w:rsid w:val="00CA2419"/>
    <w:rsid w:val="00CA277D"/>
    <w:rsid w:val="00CA6204"/>
    <w:rsid w:val="00CA6394"/>
    <w:rsid w:val="00CB209F"/>
    <w:rsid w:val="00CB6E70"/>
    <w:rsid w:val="00CB75DA"/>
    <w:rsid w:val="00CC4B0C"/>
    <w:rsid w:val="00CC53DA"/>
    <w:rsid w:val="00CD533F"/>
    <w:rsid w:val="00CD7433"/>
    <w:rsid w:val="00CE5B03"/>
    <w:rsid w:val="00CF2DA9"/>
    <w:rsid w:val="00CF53A1"/>
    <w:rsid w:val="00CF7D58"/>
    <w:rsid w:val="00D00211"/>
    <w:rsid w:val="00D003BE"/>
    <w:rsid w:val="00D15BF4"/>
    <w:rsid w:val="00D30D83"/>
    <w:rsid w:val="00D4133B"/>
    <w:rsid w:val="00D469DC"/>
    <w:rsid w:val="00D506F9"/>
    <w:rsid w:val="00D52954"/>
    <w:rsid w:val="00D5505B"/>
    <w:rsid w:val="00D61752"/>
    <w:rsid w:val="00D617D2"/>
    <w:rsid w:val="00D62D2A"/>
    <w:rsid w:val="00D651AC"/>
    <w:rsid w:val="00D71188"/>
    <w:rsid w:val="00D80709"/>
    <w:rsid w:val="00DA0446"/>
    <w:rsid w:val="00DA5C18"/>
    <w:rsid w:val="00DB0C69"/>
    <w:rsid w:val="00DB66E3"/>
    <w:rsid w:val="00DD4DA2"/>
    <w:rsid w:val="00DD51A0"/>
    <w:rsid w:val="00DD5DA8"/>
    <w:rsid w:val="00DE141D"/>
    <w:rsid w:val="00DF0F72"/>
    <w:rsid w:val="00E00E4A"/>
    <w:rsid w:val="00E051C2"/>
    <w:rsid w:val="00E172CF"/>
    <w:rsid w:val="00E20017"/>
    <w:rsid w:val="00E227C5"/>
    <w:rsid w:val="00E230ED"/>
    <w:rsid w:val="00E24FDA"/>
    <w:rsid w:val="00E32E2E"/>
    <w:rsid w:val="00E70C61"/>
    <w:rsid w:val="00E710F2"/>
    <w:rsid w:val="00E80E6F"/>
    <w:rsid w:val="00E90E41"/>
    <w:rsid w:val="00EA6000"/>
    <w:rsid w:val="00EA7909"/>
    <w:rsid w:val="00EB0283"/>
    <w:rsid w:val="00EB20C6"/>
    <w:rsid w:val="00EB33A2"/>
    <w:rsid w:val="00EC226A"/>
    <w:rsid w:val="00EC2D7D"/>
    <w:rsid w:val="00EC380D"/>
    <w:rsid w:val="00EF6666"/>
    <w:rsid w:val="00F26228"/>
    <w:rsid w:val="00F26D60"/>
    <w:rsid w:val="00F520C9"/>
    <w:rsid w:val="00F543EA"/>
    <w:rsid w:val="00F62E8D"/>
    <w:rsid w:val="00F66887"/>
    <w:rsid w:val="00F758E8"/>
    <w:rsid w:val="00F81A37"/>
    <w:rsid w:val="00F8327D"/>
    <w:rsid w:val="00F87AFA"/>
    <w:rsid w:val="00F937F6"/>
    <w:rsid w:val="00F961D2"/>
    <w:rsid w:val="00FA136A"/>
    <w:rsid w:val="00FA63E6"/>
    <w:rsid w:val="00FD3BD8"/>
    <w:rsid w:val="00FD7FE1"/>
    <w:rsid w:val="00FE49E7"/>
    <w:rsid w:val="00FF1DF3"/>
    <w:rsid w:val="00FF589C"/>
    <w:rsid w:val="220381DB"/>
    <w:rsid w:val="6BC75432"/>
    <w:rsid w:val="6CC867A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C6F60"/>
    <w:pPr>
      <w:spacing w:after="0" w:line="276" w:lineRule="auto"/>
    </w:pPr>
    <w:rPr>
      <w:rFonts w:ascii="Arial" w:eastAsia="Arial" w:hAnsi="Arial" w:cs="Arial"/>
      <w:lang w:val="en-US"/>
    </w:rPr>
  </w:style>
  <w:style w:type="paragraph" w:styleId="Heading1">
    <w:name w:val="heading 1"/>
    <w:basedOn w:val="Normal"/>
    <w:next w:val="Normal"/>
    <w:link w:val="Heading1Char"/>
    <w:rsid w:val="00AC6F60"/>
    <w:pPr>
      <w:keepNext/>
      <w:keepLines/>
      <w:spacing w:before="400" w:after="120"/>
      <w:outlineLvl w:val="0"/>
    </w:pPr>
    <w:rPr>
      <w:sz w:val="40"/>
      <w:szCs w:val="40"/>
    </w:rPr>
  </w:style>
  <w:style w:type="paragraph" w:styleId="Heading2">
    <w:name w:val="heading 2"/>
    <w:basedOn w:val="Normal"/>
    <w:next w:val="Normal"/>
    <w:link w:val="Heading2Char"/>
    <w:rsid w:val="00AC6F60"/>
    <w:pPr>
      <w:keepNext/>
      <w:keepLines/>
      <w:spacing w:before="360" w:after="120"/>
      <w:outlineLvl w:val="1"/>
    </w:pPr>
    <w:rPr>
      <w:sz w:val="32"/>
      <w:szCs w:val="32"/>
    </w:rPr>
  </w:style>
  <w:style w:type="paragraph" w:styleId="Heading3">
    <w:name w:val="heading 3"/>
    <w:basedOn w:val="Normal"/>
    <w:next w:val="Normal"/>
    <w:link w:val="Heading3Char"/>
    <w:rsid w:val="00AC6F60"/>
    <w:pPr>
      <w:keepNext/>
      <w:keepLines/>
      <w:spacing w:before="320" w:after="80"/>
      <w:outlineLvl w:val="2"/>
    </w:pPr>
    <w:rPr>
      <w:color w:val="434343"/>
      <w:sz w:val="28"/>
      <w:szCs w:val="28"/>
    </w:rPr>
  </w:style>
  <w:style w:type="paragraph" w:styleId="Heading4">
    <w:name w:val="heading 4"/>
    <w:basedOn w:val="Normal"/>
    <w:next w:val="Normal"/>
    <w:link w:val="Heading4Char"/>
    <w:rsid w:val="00AC6F60"/>
    <w:pPr>
      <w:keepNext/>
      <w:keepLines/>
      <w:spacing w:before="280" w:after="80"/>
      <w:outlineLvl w:val="3"/>
    </w:pPr>
    <w:rPr>
      <w:color w:val="666666"/>
      <w:sz w:val="24"/>
      <w:szCs w:val="24"/>
    </w:rPr>
  </w:style>
  <w:style w:type="paragraph" w:styleId="Heading5">
    <w:name w:val="heading 5"/>
    <w:basedOn w:val="Normal"/>
    <w:next w:val="Normal"/>
    <w:link w:val="Heading5Char"/>
    <w:rsid w:val="00AC6F60"/>
    <w:pPr>
      <w:keepNext/>
      <w:keepLines/>
      <w:spacing w:before="240" w:after="80"/>
      <w:outlineLvl w:val="4"/>
    </w:pPr>
    <w:rPr>
      <w:color w:val="666666"/>
    </w:rPr>
  </w:style>
  <w:style w:type="paragraph" w:styleId="Heading6">
    <w:name w:val="heading 6"/>
    <w:basedOn w:val="Normal"/>
    <w:next w:val="Normal"/>
    <w:link w:val="Heading6Char"/>
    <w:rsid w:val="00AC6F60"/>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rsid w:val="00AC6F6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C6F60"/>
  </w:style>
  <w:style w:type="character" w:customStyle="1" w:styleId="Heading1Char">
    <w:name w:val="Heading 1 Char"/>
    <w:basedOn w:val="DefaultParagraphFont"/>
    <w:link w:val="Heading1"/>
    <w:rsid w:val="00AC6F60"/>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AC6F60"/>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C6F60"/>
    <w:rPr>
      <w:color w:val="0563C1" w:themeColor="hyperlink"/>
      <w:u w:val="single"/>
    </w:rPr>
  </w:style>
  <w:style w:type="character" w:styleId="Strong">
    <w:name w:val="Strong"/>
    <w:basedOn w:val="DefaultParagraphFont"/>
    <w:uiPriority w:val="22"/>
    <w:qFormat/>
    <w:rsid w:val="00DF0F72"/>
    <w:rPr>
      <w:b/>
      <w:bCs/>
    </w:rPr>
  </w:style>
  <w:style w:type="paragraph" w:styleId="NormalWeb">
    <w:name w:val="Normal (Web)"/>
    <w:basedOn w:val="Normal"/>
    <w:uiPriority w:val="99"/>
    <w:semiHidden/>
    <w:unhideWhenUsed/>
    <w:rsid w:val="00DF0F72"/>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AC6F60"/>
    <w:rPr>
      <w:color w:val="605E5C"/>
      <w:shd w:val="clear" w:color="auto" w:fill="E1DFDD"/>
    </w:rPr>
  </w:style>
  <w:style w:type="paragraph" w:styleId="Bibliography">
    <w:name w:val="Bibliography"/>
    <w:basedOn w:val="Normal"/>
    <w:next w:val="Normal"/>
    <w:uiPriority w:val="37"/>
    <w:semiHidden/>
    <w:rsid w:val="00A015D8"/>
  </w:style>
  <w:style w:type="paragraph" w:styleId="Header">
    <w:name w:val="header"/>
    <w:basedOn w:val="Normal"/>
    <w:link w:val="HeaderChar"/>
    <w:uiPriority w:val="99"/>
    <w:unhideWhenUsed/>
    <w:rsid w:val="00AC6F60"/>
    <w:pPr>
      <w:tabs>
        <w:tab w:val="center" w:pos="4513"/>
        <w:tab w:val="right" w:pos="9026"/>
      </w:tabs>
      <w:spacing w:line="240" w:lineRule="auto"/>
    </w:pPr>
  </w:style>
  <w:style w:type="character" w:customStyle="1" w:styleId="HeaderChar">
    <w:name w:val="Header Char"/>
    <w:basedOn w:val="DefaultParagraphFont"/>
    <w:link w:val="Header"/>
    <w:uiPriority w:val="99"/>
    <w:rsid w:val="00AC6F60"/>
    <w:rPr>
      <w:rFonts w:ascii="Arial" w:eastAsia="Arial" w:hAnsi="Arial" w:cs="Arial"/>
      <w:lang w:val="en-US"/>
    </w:rPr>
  </w:style>
  <w:style w:type="paragraph" w:styleId="Footer">
    <w:name w:val="footer"/>
    <w:basedOn w:val="Normal"/>
    <w:link w:val="FooterChar"/>
    <w:uiPriority w:val="99"/>
    <w:unhideWhenUsed/>
    <w:rsid w:val="00AC6F60"/>
    <w:pPr>
      <w:tabs>
        <w:tab w:val="center" w:pos="4513"/>
        <w:tab w:val="right" w:pos="9026"/>
      </w:tabs>
      <w:spacing w:line="240" w:lineRule="auto"/>
    </w:pPr>
  </w:style>
  <w:style w:type="character" w:customStyle="1" w:styleId="FooterChar">
    <w:name w:val="Footer Char"/>
    <w:basedOn w:val="DefaultParagraphFont"/>
    <w:link w:val="Footer"/>
    <w:uiPriority w:val="99"/>
    <w:rsid w:val="00AC6F60"/>
    <w:rPr>
      <w:rFonts w:ascii="Arial" w:eastAsia="Arial" w:hAnsi="Arial" w:cs="Arial"/>
      <w:lang w:val="en-US"/>
    </w:rPr>
  </w:style>
  <w:style w:type="paragraph" w:styleId="Revision">
    <w:name w:val="Revision"/>
    <w:hidden/>
    <w:uiPriority w:val="99"/>
    <w:semiHidden/>
    <w:rsid w:val="008873B5"/>
    <w:pPr>
      <w:spacing w:after="0" w:line="240" w:lineRule="auto"/>
    </w:pPr>
    <w:rPr>
      <w:lang w:val="en-US"/>
    </w:rPr>
  </w:style>
  <w:style w:type="paragraph" w:styleId="Caption">
    <w:name w:val="caption"/>
    <w:basedOn w:val="Normal"/>
    <w:next w:val="Normal"/>
    <w:uiPriority w:val="35"/>
    <w:unhideWhenUsed/>
    <w:qFormat/>
    <w:rsid w:val="00205913"/>
    <w:pPr>
      <w:spacing w:after="200" w:line="240" w:lineRule="auto"/>
    </w:pPr>
    <w:rPr>
      <w:i/>
      <w:iCs/>
      <w:color w:val="44546A" w:themeColor="text2"/>
      <w:sz w:val="18"/>
      <w:szCs w:val="18"/>
    </w:rPr>
  </w:style>
  <w:style w:type="paragraph" w:customStyle="1" w:styleId="alt">
    <w:name w:val="alt"/>
    <w:basedOn w:val="Normal"/>
    <w:rsid w:val="00AC6F60"/>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C6F6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6F60"/>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C6F60"/>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C6F60"/>
    <w:rPr>
      <w:rFonts w:ascii="Consolas" w:eastAsia="Arial" w:hAnsi="Consolas" w:cs="Arial"/>
      <w:sz w:val="21"/>
      <w:szCs w:val="21"/>
      <w:lang w:val="en-US"/>
    </w:rPr>
  </w:style>
  <w:style w:type="paragraph" w:customStyle="1" w:styleId="bpbbodyEng">
    <w:name w:val="bpb_body_Eng"/>
    <w:basedOn w:val="PlainText"/>
    <w:link w:val="bpbbodyEngChar"/>
    <w:qFormat/>
    <w:rsid w:val="00AC6F60"/>
    <w:pPr>
      <w:spacing w:after="60"/>
      <w:jc w:val="both"/>
    </w:pPr>
    <w:rPr>
      <w:rFonts w:ascii="Arial" w:hAnsi="Arial"/>
      <w:sz w:val="22"/>
      <w:szCs w:val="22"/>
    </w:rPr>
  </w:style>
  <w:style w:type="character" w:customStyle="1" w:styleId="bpbbodyEngChar">
    <w:name w:val="bpb_body_Eng Char"/>
    <w:basedOn w:val="DefaultParagraphFont"/>
    <w:link w:val="bpbbodyEng"/>
    <w:locked/>
    <w:rsid w:val="00AC6F60"/>
    <w:rPr>
      <w:rFonts w:ascii="Arial" w:eastAsia="Arial" w:hAnsi="Arial" w:cs="Arial"/>
      <w:lang w:val="en-US"/>
    </w:rPr>
  </w:style>
  <w:style w:type="paragraph" w:customStyle="1" w:styleId="ChapterTitleBPBHEB">
    <w:name w:val="Chapter Title [BPB HEB]"/>
    <w:basedOn w:val="Heading1"/>
    <w:link w:val="ChapterTitleBPBHEBChar"/>
    <w:qFormat/>
    <w:rsid w:val="00AC6F60"/>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C6F60"/>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C6F60"/>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C6F60"/>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AC6F60"/>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AC6F60"/>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AC6F60"/>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C6F60"/>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C6F60"/>
    <w:rPr>
      <w:sz w:val="16"/>
      <w:szCs w:val="16"/>
    </w:rPr>
  </w:style>
  <w:style w:type="paragraph" w:styleId="CommentText">
    <w:name w:val="annotation text"/>
    <w:basedOn w:val="Normal"/>
    <w:link w:val="CommentTextChar"/>
    <w:uiPriority w:val="99"/>
    <w:unhideWhenUsed/>
    <w:rsid w:val="00AC6F60"/>
    <w:pPr>
      <w:spacing w:line="240" w:lineRule="auto"/>
    </w:pPr>
    <w:rPr>
      <w:sz w:val="20"/>
      <w:szCs w:val="20"/>
    </w:rPr>
  </w:style>
  <w:style w:type="character" w:customStyle="1" w:styleId="CommentTextChar">
    <w:name w:val="Comment Text Char"/>
    <w:basedOn w:val="DefaultParagraphFont"/>
    <w:link w:val="CommentText"/>
    <w:uiPriority w:val="99"/>
    <w:rsid w:val="00AC6F60"/>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C6F60"/>
    <w:rPr>
      <w:b/>
      <w:bCs/>
    </w:rPr>
  </w:style>
  <w:style w:type="character" w:customStyle="1" w:styleId="CommentSubjectChar">
    <w:name w:val="Comment Subject Char"/>
    <w:basedOn w:val="CommentTextChar"/>
    <w:link w:val="CommentSubject"/>
    <w:uiPriority w:val="99"/>
    <w:semiHidden/>
    <w:rsid w:val="00AC6F60"/>
    <w:rPr>
      <w:rFonts w:ascii="Arial" w:eastAsia="Arial" w:hAnsi="Arial" w:cs="Arial"/>
      <w:b/>
      <w:bCs/>
      <w:sz w:val="20"/>
      <w:szCs w:val="20"/>
      <w:lang w:val="en-US"/>
    </w:rPr>
  </w:style>
  <w:style w:type="paragraph" w:customStyle="1" w:styleId="FigureBPB">
    <w:name w:val="Figure [BPB]"/>
    <w:basedOn w:val="Normal"/>
    <w:qFormat/>
    <w:rsid w:val="00AC6F60"/>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C6F60"/>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C6F60"/>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C6F60"/>
    <w:rPr>
      <w:color w:val="954F72" w:themeColor="followedHyperlink"/>
      <w:u w:val="single"/>
    </w:rPr>
  </w:style>
  <w:style w:type="paragraph" w:customStyle="1" w:styleId="Heading1BPBHEB">
    <w:name w:val="Heading 1 [BPB HEB]"/>
    <w:basedOn w:val="Heading1"/>
    <w:rsid w:val="00AC6F60"/>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C6F60"/>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C6F60"/>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C6F60"/>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C6F60"/>
  </w:style>
  <w:style w:type="character" w:customStyle="1" w:styleId="hljs-attribute">
    <w:name w:val="hljs-attribute"/>
    <w:basedOn w:val="DefaultParagraphFont"/>
    <w:rsid w:val="00AC6F60"/>
  </w:style>
  <w:style w:type="character" w:customStyle="1" w:styleId="hljs-builtin">
    <w:name w:val="hljs-built_in"/>
    <w:basedOn w:val="DefaultParagraphFont"/>
    <w:rsid w:val="00AC6F60"/>
  </w:style>
  <w:style w:type="character" w:customStyle="1" w:styleId="hljs-keyword">
    <w:name w:val="hljs-keyword"/>
    <w:basedOn w:val="DefaultParagraphFont"/>
    <w:rsid w:val="00AC6F60"/>
  </w:style>
  <w:style w:type="character" w:customStyle="1" w:styleId="hljs-meta">
    <w:name w:val="hljs-meta"/>
    <w:basedOn w:val="DefaultParagraphFont"/>
    <w:rsid w:val="00AC6F60"/>
  </w:style>
  <w:style w:type="character" w:customStyle="1" w:styleId="hljs-meta-keyword">
    <w:name w:val="hljs-meta-keyword"/>
    <w:basedOn w:val="DefaultParagraphFont"/>
    <w:rsid w:val="00AC6F60"/>
  </w:style>
  <w:style w:type="character" w:customStyle="1" w:styleId="hljs-name">
    <w:name w:val="hljs-name"/>
    <w:basedOn w:val="DefaultParagraphFont"/>
    <w:rsid w:val="00AC6F60"/>
  </w:style>
  <w:style w:type="character" w:customStyle="1" w:styleId="hljs-number">
    <w:name w:val="hljs-number"/>
    <w:basedOn w:val="DefaultParagraphFont"/>
    <w:rsid w:val="00AC6F60"/>
  </w:style>
  <w:style w:type="character" w:customStyle="1" w:styleId="hljs-selector-class">
    <w:name w:val="hljs-selector-class"/>
    <w:basedOn w:val="DefaultParagraphFont"/>
    <w:rsid w:val="00AC6F60"/>
  </w:style>
  <w:style w:type="character" w:customStyle="1" w:styleId="hljs-selector-tag">
    <w:name w:val="hljs-selector-tag"/>
    <w:basedOn w:val="DefaultParagraphFont"/>
    <w:rsid w:val="00AC6F60"/>
  </w:style>
  <w:style w:type="character" w:customStyle="1" w:styleId="hljs-string">
    <w:name w:val="hljs-string"/>
    <w:basedOn w:val="DefaultParagraphFont"/>
    <w:rsid w:val="00AC6F60"/>
  </w:style>
  <w:style w:type="character" w:customStyle="1" w:styleId="hljs-symbol">
    <w:name w:val="hljs-symbol"/>
    <w:basedOn w:val="DefaultParagraphFont"/>
    <w:rsid w:val="00AC6F60"/>
  </w:style>
  <w:style w:type="character" w:customStyle="1" w:styleId="hljs-tag">
    <w:name w:val="hljs-tag"/>
    <w:basedOn w:val="DefaultParagraphFont"/>
    <w:rsid w:val="00AC6F60"/>
  </w:style>
  <w:style w:type="character" w:styleId="HTMLAcronym">
    <w:name w:val="HTML Acronym"/>
    <w:basedOn w:val="DefaultParagraphFont"/>
    <w:uiPriority w:val="99"/>
    <w:unhideWhenUsed/>
    <w:rsid w:val="00AC6F60"/>
  </w:style>
  <w:style w:type="character" w:styleId="HTMLCode">
    <w:name w:val="HTML Code"/>
    <w:basedOn w:val="DefaultParagraphFont"/>
    <w:uiPriority w:val="99"/>
    <w:unhideWhenUsed/>
    <w:rsid w:val="00AC6F60"/>
    <w:rPr>
      <w:rFonts w:ascii="Consolas" w:hAnsi="Consolas"/>
      <w:sz w:val="20"/>
      <w:szCs w:val="20"/>
    </w:rPr>
  </w:style>
  <w:style w:type="character" w:styleId="HTMLKeyboard">
    <w:name w:val="HTML Keyboard"/>
    <w:basedOn w:val="DefaultParagraphFont"/>
    <w:uiPriority w:val="99"/>
    <w:unhideWhenUsed/>
    <w:rsid w:val="00AC6F60"/>
    <w:rPr>
      <w:rFonts w:ascii="Consolas" w:hAnsi="Consolas"/>
      <w:sz w:val="20"/>
      <w:szCs w:val="20"/>
    </w:rPr>
  </w:style>
  <w:style w:type="paragraph" w:styleId="HTMLPreformatted">
    <w:name w:val="HTML Preformatted"/>
    <w:basedOn w:val="Normal"/>
    <w:link w:val="HTMLPreformattedChar"/>
    <w:uiPriority w:val="99"/>
    <w:unhideWhenUsed/>
    <w:rsid w:val="00AC6F60"/>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C6F60"/>
    <w:rPr>
      <w:rFonts w:ascii="Consolas" w:eastAsia="Arial" w:hAnsi="Consolas" w:cs="Arial"/>
      <w:sz w:val="20"/>
      <w:szCs w:val="20"/>
      <w:lang w:val="en-US"/>
    </w:rPr>
  </w:style>
  <w:style w:type="character" w:styleId="HTMLSample">
    <w:name w:val="HTML Sample"/>
    <w:basedOn w:val="DefaultParagraphFont"/>
    <w:uiPriority w:val="99"/>
    <w:unhideWhenUsed/>
    <w:rsid w:val="00AC6F60"/>
    <w:rPr>
      <w:rFonts w:ascii="Consolas" w:hAnsi="Consolas"/>
      <w:sz w:val="24"/>
      <w:szCs w:val="24"/>
    </w:rPr>
  </w:style>
  <w:style w:type="character" w:styleId="HTMLTypewriter">
    <w:name w:val="HTML Typewriter"/>
    <w:basedOn w:val="DefaultParagraphFont"/>
    <w:uiPriority w:val="99"/>
    <w:unhideWhenUsed/>
    <w:rsid w:val="00AC6F60"/>
    <w:rPr>
      <w:rFonts w:ascii="Consolas" w:hAnsi="Consolas"/>
      <w:sz w:val="20"/>
      <w:szCs w:val="20"/>
    </w:rPr>
  </w:style>
  <w:style w:type="character" w:styleId="HTMLVariable">
    <w:name w:val="HTML Variable"/>
    <w:basedOn w:val="DefaultParagraphFont"/>
    <w:uiPriority w:val="99"/>
    <w:unhideWhenUsed/>
    <w:rsid w:val="00AC6F60"/>
    <w:rPr>
      <w:i/>
      <w:iCs/>
    </w:rPr>
  </w:style>
  <w:style w:type="paragraph" w:customStyle="1" w:styleId="LinkBPBHEB">
    <w:name w:val="Link [BPB HEB]"/>
    <w:basedOn w:val="Normal"/>
    <w:link w:val="LinkBPBHEBChar"/>
    <w:qFormat/>
    <w:rsid w:val="00AC6F60"/>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C6F60"/>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C6F60"/>
    <w:pPr>
      <w:numPr>
        <w:numId w:val="31"/>
      </w:numPr>
      <w:contextualSpacing/>
    </w:pPr>
  </w:style>
  <w:style w:type="paragraph" w:styleId="ListParagraph">
    <w:name w:val="List Paragraph"/>
    <w:basedOn w:val="Normal"/>
    <w:uiPriority w:val="34"/>
    <w:qFormat/>
    <w:rsid w:val="00AC6F60"/>
    <w:pPr>
      <w:ind w:left="720"/>
      <w:contextualSpacing/>
    </w:pPr>
  </w:style>
  <w:style w:type="paragraph" w:customStyle="1" w:styleId="NormalBPBHEB">
    <w:name w:val="Normal [BPB HEB]"/>
    <w:basedOn w:val="Normal"/>
    <w:link w:val="NormalBPBHEBChar"/>
    <w:qFormat/>
    <w:rsid w:val="00AC6F60"/>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C6F60"/>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C6F60"/>
    <w:rPr>
      <w:rFonts w:ascii="Palatino Linotype" w:hAnsi="Palatino Linotype"/>
      <w:i/>
      <w:sz w:val="24"/>
    </w:rPr>
  </w:style>
  <w:style w:type="character" w:customStyle="1" w:styleId="ScreenTextBPBHEB">
    <w:name w:val="ScreenText[BPB HEB]"/>
    <w:basedOn w:val="NormalBPBHEBChar"/>
    <w:uiPriority w:val="1"/>
    <w:qFormat/>
    <w:rsid w:val="00AC6F60"/>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C6F60"/>
    <w:pPr>
      <w:keepNext/>
      <w:keepLines/>
      <w:spacing w:after="320"/>
    </w:pPr>
    <w:rPr>
      <w:color w:val="666666"/>
      <w:sz w:val="30"/>
      <w:szCs w:val="30"/>
    </w:rPr>
  </w:style>
  <w:style w:type="character" w:customStyle="1" w:styleId="SubtitleChar">
    <w:name w:val="Subtitle Char"/>
    <w:basedOn w:val="DefaultParagraphFont"/>
    <w:link w:val="Subtitle"/>
    <w:rsid w:val="00AC6F60"/>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C6F60"/>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C6F60"/>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C6F60"/>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C6F60"/>
    <w:pPr>
      <w:keepNext/>
      <w:keepLines/>
      <w:spacing w:after="60"/>
    </w:pPr>
    <w:rPr>
      <w:sz w:val="52"/>
      <w:szCs w:val="52"/>
    </w:rPr>
  </w:style>
  <w:style w:type="character" w:customStyle="1" w:styleId="TitleChar">
    <w:name w:val="Title Char"/>
    <w:basedOn w:val="DefaultParagraphFont"/>
    <w:link w:val="Title"/>
    <w:rsid w:val="00AC6F60"/>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C6F60"/>
    <w:rPr>
      <w:color w:val="605E5C"/>
      <w:shd w:val="clear" w:color="auto" w:fill="E1DFDD"/>
    </w:rPr>
  </w:style>
  <w:style w:type="paragraph" w:customStyle="1" w:styleId="FigureBPBHEB">
    <w:name w:val="Figure [BPB HEB]"/>
    <w:basedOn w:val="Normal"/>
    <w:qFormat/>
    <w:rsid w:val="00AC6F60"/>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22449">
      <w:bodyDiv w:val="1"/>
      <w:marLeft w:val="0"/>
      <w:marRight w:val="0"/>
      <w:marTop w:val="0"/>
      <w:marBottom w:val="0"/>
      <w:divBdr>
        <w:top w:val="none" w:sz="0" w:space="0" w:color="auto"/>
        <w:left w:val="none" w:sz="0" w:space="0" w:color="auto"/>
        <w:bottom w:val="none" w:sz="0" w:space="0" w:color="auto"/>
        <w:right w:val="none" w:sz="0" w:space="0" w:color="auto"/>
      </w:divBdr>
      <w:divsChild>
        <w:div w:id="974066993">
          <w:marLeft w:val="0"/>
          <w:marRight w:val="0"/>
          <w:marTop w:val="0"/>
          <w:marBottom w:val="0"/>
          <w:divBdr>
            <w:top w:val="none" w:sz="0" w:space="0" w:color="auto"/>
            <w:left w:val="none" w:sz="0" w:space="0" w:color="auto"/>
            <w:bottom w:val="none" w:sz="0" w:space="0" w:color="auto"/>
            <w:right w:val="none" w:sz="0" w:space="0" w:color="auto"/>
          </w:divBdr>
          <w:divsChild>
            <w:div w:id="1291401398">
              <w:marLeft w:val="0"/>
              <w:marRight w:val="0"/>
              <w:marTop w:val="0"/>
              <w:marBottom w:val="0"/>
              <w:divBdr>
                <w:top w:val="none" w:sz="0" w:space="0" w:color="auto"/>
                <w:left w:val="none" w:sz="0" w:space="0" w:color="auto"/>
                <w:bottom w:val="none" w:sz="0" w:space="0" w:color="auto"/>
                <w:right w:val="none" w:sz="0" w:space="0" w:color="auto"/>
              </w:divBdr>
              <w:divsChild>
                <w:div w:id="1956598021">
                  <w:marLeft w:val="0"/>
                  <w:marRight w:val="0"/>
                  <w:marTop w:val="0"/>
                  <w:marBottom w:val="0"/>
                  <w:divBdr>
                    <w:top w:val="none" w:sz="0" w:space="0" w:color="auto"/>
                    <w:left w:val="none" w:sz="0" w:space="0" w:color="auto"/>
                    <w:bottom w:val="none" w:sz="0" w:space="0" w:color="auto"/>
                    <w:right w:val="none" w:sz="0" w:space="0" w:color="auto"/>
                  </w:divBdr>
                  <w:divsChild>
                    <w:div w:id="417749481">
                      <w:marLeft w:val="0"/>
                      <w:marRight w:val="0"/>
                      <w:marTop w:val="0"/>
                      <w:marBottom w:val="0"/>
                      <w:divBdr>
                        <w:top w:val="none" w:sz="0" w:space="0" w:color="auto"/>
                        <w:left w:val="none" w:sz="0" w:space="0" w:color="auto"/>
                        <w:bottom w:val="none" w:sz="0" w:space="0" w:color="auto"/>
                        <w:right w:val="none" w:sz="0" w:space="0" w:color="auto"/>
                      </w:divBdr>
                      <w:divsChild>
                        <w:div w:id="332806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041305">
      <w:bodyDiv w:val="1"/>
      <w:marLeft w:val="0"/>
      <w:marRight w:val="0"/>
      <w:marTop w:val="0"/>
      <w:marBottom w:val="0"/>
      <w:divBdr>
        <w:top w:val="none" w:sz="0" w:space="0" w:color="auto"/>
        <w:left w:val="none" w:sz="0" w:space="0" w:color="auto"/>
        <w:bottom w:val="none" w:sz="0" w:space="0" w:color="auto"/>
        <w:right w:val="none" w:sz="0" w:space="0" w:color="auto"/>
      </w:divBdr>
      <w:divsChild>
        <w:div w:id="796407872">
          <w:marLeft w:val="0"/>
          <w:marRight w:val="0"/>
          <w:marTop w:val="0"/>
          <w:marBottom w:val="0"/>
          <w:divBdr>
            <w:top w:val="none" w:sz="0" w:space="0" w:color="auto"/>
            <w:left w:val="none" w:sz="0" w:space="0" w:color="auto"/>
            <w:bottom w:val="none" w:sz="0" w:space="0" w:color="auto"/>
            <w:right w:val="none" w:sz="0" w:space="0" w:color="auto"/>
          </w:divBdr>
          <w:divsChild>
            <w:div w:id="1893418848">
              <w:marLeft w:val="0"/>
              <w:marRight w:val="0"/>
              <w:marTop w:val="0"/>
              <w:marBottom w:val="0"/>
              <w:divBdr>
                <w:top w:val="none" w:sz="0" w:space="0" w:color="auto"/>
                <w:left w:val="none" w:sz="0" w:space="0" w:color="auto"/>
                <w:bottom w:val="none" w:sz="0" w:space="0" w:color="auto"/>
                <w:right w:val="none" w:sz="0" w:space="0" w:color="auto"/>
              </w:divBdr>
            </w:div>
            <w:div w:id="1002928873">
              <w:marLeft w:val="0"/>
              <w:marRight w:val="0"/>
              <w:marTop w:val="0"/>
              <w:marBottom w:val="0"/>
              <w:divBdr>
                <w:top w:val="none" w:sz="0" w:space="0" w:color="auto"/>
                <w:left w:val="none" w:sz="0" w:space="0" w:color="auto"/>
                <w:bottom w:val="none" w:sz="0" w:space="0" w:color="auto"/>
                <w:right w:val="none" w:sz="0" w:space="0" w:color="auto"/>
              </w:divBdr>
              <w:divsChild>
                <w:div w:id="1000544973">
                  <w:marLeft w:val="0"/>
                  <w:marRight w:val="0"/>
                  <w:marTop w:val="0"/>
                  <w:marBottom w:val="0"/>
                  <w:divBdr>
                    <w:top w:val="none" w:sz="0" w:space="0" w:color="auto"/>
                    <w:left w:val="none" w:sz="0" w:space="0" w:color="auto"/>
                    <w:bottom w:val="none" w:sz="0" w:space="0" w:color="auto"/>
                    <w:right w:val="none" w:sz="0" w:space="0" w:color="auto"/>
                  </w:divBdr>
                  <w:divsChild>
                    <w:div w:id="109459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64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8008">
      <w:bodyDiv w:val="1"/>
      <w:marLeft w:val="0"/>
      <w:marRight w:val="0"/>
      <w:marTop w:val="0"/>
      <w:marBottom w:val="0"/>
      <w:divBdr>
        <w:top w:val="none" w:sz="0" w:space="0" w:color="auto"/>
        <w:left w:val="none" w:sz="0" w:space="0" w:color="auto"/>
        <w:bottom w:val="none" w:sz="0" w:space="0" w:color="auto"/>
        <w:right w:val="none" w:sz="0" w:space="0" w:color="auto"/>
      </w:divBdr>
    </w:div>
    <w:div w:id="145974636">
      <w:bodyDiv w:val="1"/>
      <w:marLeft w:val="0"/>
      <w:marRight w:val="0"/>
      <w:marTop w:val="0"/>
      <w:marBottom w:val="0"/>
      <w:divBdr>
        <w:top w:val="none" w:sz="0" w:space="0" w:color="auto"/>
        <w:left w:val="none" w:sz="0" w:space="0" w:color="auto"/>
        <w:bottom w:val="none" w:sz="0" w:space="0" w:color="auto"/>
        <w:right w:val="none" w:sz="0" w:space="0" w:color="auto"/>
      </w:divBdr>
    </w:div>
    <w:div w:id="157548739">
      <w:bodyDiv w:val="1"/>
      <w:marLeft w:val="0"/>
      <w:marRight w:val="0"/>
      <w:marTop w:val="0"/>
      <w:marBottom w:val="0"/>
      <w:divBdr>
        <w:top w:val="none" w:sz="0" w:space="0" w:color="auto"/>
        <w:left w:val="none" w:sz="0" w:space="0" w:color="auto"/>
        <w:bottom w:val="none" w:sz="0" w:space="0" w:color="auto"/>
        <w:right w:val="none" w:sz="0" w:space="0" w:color="auto"/>
      </w:divBdr>
    </w:div>
    <w:div w:id="167334935">
      <w:bodyDiv w:val="1"/>
      <w:marLeft w:val="0"/>
      <w:marRight w:val="0"/>
      <w:marTop w:val="0"/>
      <w:marBottom w:val="0"/>
      <w:divBdr>
        <w:top w:val="none" w:sz="0" w:space="0" w:color="auto"/>
        <w:left w:val="none" w:sz="0" w:space="0" w:color="auto"/>
        <w:bottom w:val="none" w:sz="0" w:space="0" w:color="auto"/>
        <w:right w:val="none" w:sz="0" w:space="0" w:color="auto"/>
      </w:divBdr>
    </w:div>
    <w:div w:id="193468609">
      <w:bodyDiv w:val="1"/>
      <w:marLeft w:val="0"/>
      <w:marRight w:val="0"/>
      <w:marTop w:val="0"/>
      <w:marBottom w:val="0"/>
      <w:divBdr>
        <w:top w:val="none" w:sz="0" w:space="0" w:color="auto"/>
        <w:left w:val="none" w:sz="0" w:space="0" w:color="auto"/>
        <w:bottom w:val="none" w:sz="0" w:space="0" w:color="auto"/>
        <w:right w:val="none" w:sz="0" w:space="0" w:color="auto"/>
      </w:divBdr>
    </w:div>
    <w:div w:id="204876708">
      <w:bodyDiv w:val="1"/>
      <w:marLeft w:val="0"/>
      <w:marRight w:val="0"/>
      <w:marTop w:val="0"/>
      <w:marBottom w:val="0"/>
      <w:divBdr>
        <w:top w:val="none" w:sz="0" w:space="0" w:color="auto"/>
        <w:left w:val="none" w:sz="0" w:space="0" w:color="auto"/>
        <w:bottom w:val="none" w:sz="0" w:space="0" w:color="auto"/>
        <w:right w:val="none" w:sz="0" w:space="0" w:color="auto"/>
      </w:divBdr>
    </w:div>
    <w:div w:id="219904582">
      <w:bodyDiv w:val="1"/>
      <w:marLeft w:val="0"/>
      <w:marRight w:val="0"/>
      <w:marTop w:val="0"/>
      <w:marBottom w:val="0"/>
      <w:divBdr>
        <w:top w:val="none" w:sz="0" w:space="0" w:color="auto"/>
        <w:left w:val="none" w:sz="0" w:space="0" w:color="auto"/>
        <w:bottom w:val="none" w:sz="0" w:space="0" w:color="auto"/>
        <w:right w:val="none" w:sz="0" w:space="0" w:color="auto"/>
      </w:divBdr>
    </w:div>
    <w:div w:id="257719482">
      <w:bodyDiv w:val="1"/>
      <w:marLeft w:val="0"/>
      <w:marRight w:val="0"/>
      <w:marTop w:val="0"/>
      <w:marBottom w:val="0"/>
      <w:divBdr>
        <w:top w:val="none" w:sz="0" w:space="0" w:color="auto"/>
        <w:left w:val="none" w:sz="0" w:space="0" w:color="auto"/>
        <w:bottom w:val="none" w:sz="0" w:space="0" w:color="auto"/>
        <w:right w:val="none" w:sz="0" w:space="0" w:color="auto"/>
      </w:divBdr>
    </w:div>
    <w:div w:id="267082426">
      <w:bodyDiv w:val="1"/>
      <w:marLeft w:val="0"/>
      <w:marRight w:val="0"/>
      <w:marTop w:val="0"/>
      <w:marBottom w:val="0"/>
      <w:divBdr>
        <w:top w:val="none" w:sz="0" w:space="0" w:color="auto"/>
        <w:left w:val="none" w:sz="0" w:space="0" w:color="auto"/>
        <w:bottom w:val="none" w:sz="0" w:space="0" w:color="auto"/>
        <w:right w:val="none" w:sz="0" w:space="0" w:color="auto"/>
      </w:divBdr>
    </w:div>
    <w:div w:id="288172957">
      <w:bodyDiv w:val="1"/>
      <w:marLeft w:val="0"/>
      <w:marRight w:val="0"/>
      <w:marTop w:val="0"/>
      <w:marBottom w:val="0"/>
      <w:divBdr>
        <w:top w:val="none" w:sz="0" w:space="0" w:color="auto"/>
        <w:left w:val="none" w:sz="0" w:space="0" w:color="auto"/>
        <w:bottom w:val="none" w:sz="0" w:space="0" w:color="auto"/>
        <w:right w:val="none" w:sz="0" w:space="0" w:color="auto"/>
      </w:divBdr>
    </w:div>
    <w:div w:id="338311398">
      <w:bodyDiv w:val="1"/>
      <w:marLeft w:val="0"/>
      <w:marRight w:val="0"/>
      <w:marTop w:val="0"/>
      <w:marBottom w:val="0"/>
      <w:divBdr>
        <w:top w:val="none" w:sz="0" w:space="0" w:color="auto"/>
        <w:left w:val="none" w:sz="0" w:space="0" w:color="auto"/>
        <w:bottom w:val="none" w:sz="0" w:space="0" w:color="auto"/>
        <w:right w:val="none" w:sz="0" w:space="0" w:color="auto"/>
      </w:divBdr>
    </w:div>
    <w:div w:id="343023019">
      <w:bodyDiv w:val="1"/>
      <w:marLeft w:val="0"/>
      <w:marRight w:val="0"/>
      <w:marTop w:val="0"/>
      <w:marBottom w:val="0"/>
      <w:divBdr>
        <w:top w:val="none" w:sz="0" w:space="0" w:color="auto"/>
        <w:left w:val="none" w:sz="0" w:space="0" w:color="auto"/>
        <w:bottom w:val="none" w:sz="0" w:space="0" w:color="auto"/>
        <w:right w:val="none" w:sz="0" w:space="0" w:color="auto"/>
      </w:divBdr>
    </w:div>
    <w:div w:id="392391108">
      <w:bodyDiv w:val="1"/>
      <w:marLeft w:val="0"/>
      <w:marRight w:val="0"/>
      <w:marTop w:val="0"/>
      <w:marBottom w:val="0"/>
      <w:divBdr>
        <w:top w:val="none" w:sz="0" w:space="0" w:color="auto"/>
        <w:left w:val="none" w:sz="0" w:space="0" w:color="auto"/>
        <w:bottom w:val="none" w:sz="0" w:space="0" w:color="auto"/>
        <w:right w:val="none" w:sz="0" w:space="0" w:color="auto"/>
      </w:divBdr>
    </w:div>
    <w:div w:id="412167948">
      <w:bodyDiv w:val="1"/>
      <w:marLeft w:val="0"/>
      <w:marRight w:val="0"/>
      <w:marTop w:val="0"/>
      <w:marBottom w:val="0"/>
      <w:divBdr>
        <w:top w:val="none" w:sz="0" w:space="0" w:color="auto"/>
        <w:left w:val="none" w:sz="0" w:space="0" w:color="auto"/>
        <w:bottom w:val="none" w:sz="0" w:space="0" w:color="auto"/>
        <w:right w:val="none" w:sz="0" w:space="0" w:color="auto"/>
      </w:divBdr>
    </w:div>
    <w:div w:id="424961303">
      <w:bodyDiv w:val="1"/>
      <w:marLeft w:val="0"/>
      <w:marRight w:val="0"/>
      <w:marTop w:val="0"/>
      <w:marBottom w:val="0"/>
      <w:divBdr>
        <w:top w:val="none" w:sz="0" w:space="0" w:color="auto"/>
        <w:left w:val="none" w:sz="0" w:space="0" w:color="auto"/>
        <w:bottom w:val="none" w:sz="0" w:space="0" w:color="auto"/>
        <w:right w:val="none" w:sz="0" w:space="0" w:color="auto"/>
      </w:divBdr>
    </w:div>
    <w:div w:id="434907660">
      <w:bodyDiv w:val="1"/>
      <w:marLeft w:val="0"/>
      <w:marRight w:val="0"/>
      <w:marTop w:val="0"/>
      <w:marBottom w:val="0"/>
      <w:divBdr>
        <w:top w:val="none" w:sz="0" w:space="0" w:color="auto"/>
        <w:left w:val="none" w:sz="0" w:space="0" w:color="auto"/>
        <w:bottom w:val="none" w:sz="0" w:space="0" w:color="auto"/>
        <w:right w:val="none" w:sz="0" w:space="0" w:color="auto"/>
      </w:divBdr>
    </w:div>
    <w:div w:id="449666600">
      <w:bodyDiv w:val="1"/>
      <w:marLeft w:val="0"/>
      <w:marRight w:val="0"/>
      <w:marTop w:val="0"/>
      <w:marBottom w:val="0"/>
      <w:divBdr>
        <w:top w:val="none" w:sz="0" w:space="0" w:color="auto"/>
        <w:left w:val="none" w:sz="0" w:space="0" w:color="auto"/>
        <w:bottom w:val="none" w:sz="0" w:space="0" w:color="auto"/>
        <w:right w:val="none" w:sz="0" w:space="0" w:color="auto"/>
      </w:divBdr>
    </w:div>
    <w:div w:id="460534244">
      <w:bodyDiv w:val="1"/>
      <w:marLeft w:val="0"/>
      <w:marRight w:val="0"/>
      <w:marTop w:val="0"/>
      <w:marBottom w:val="0"/>
      <w:divBdr>
        <w:top w:val="none" w:sz="0" w:space="0" w:color="auto"/>
        <w:left w:val="none" w:sz="0" w:space="0" w:color="auto"/>
        <w:bottom w:val="none" w:sz="0" w:space="0" w:color="auto"/>
        <w:right w:val="none" w:sz="0" w:space="0" w:color="auto"/>
      </w:divBdr>
    </w:div>
    <w:div w:id="461311135">
      <w:bodyDiv w:val="1"/>
      <w:marLeft w:val="0"/>
      <w:marRight w:val="0"/>
      <w:marTop w:val="0"/>
      <w:marBottom w:val="0"/>
      <w:divBdr>
        <w:top w:val="none" w:sz="0" w:space="0" w:color="auto"/>
        <w:left w:val="none" w:sz="0" w:space="0" w:color="auto"/>
        <w:bottom w:val="none" w:sz="0" w:space="0" w:color="auto"/>
        <w:right w:val="none" w:sz="0" w:space="0" w:color="auto"/>
      </w:divBdr>
    </w:div>
    <w:div w:id="476919838">
      <w:bodyDiv w:val="1"/>
      <w:marLeft w:val="0"/>
      <w:marRight w:val="0"/>
      <w:marTop w:val="0"/>
      <w:marBottom w:val="0"/>
      <w:divBdr>
        <w:top w:val="none" w:sz="0" w:space="0" w:color="auto"/>
        <w:left w:val="none" w:sz="0" w:space="0" w:color="auto"/>
        <w:bottom w:val="none" w:sz="0" w:space="0" w:color="auto"/>
        <w:right w:val="none" w:sz="0" w:space="0" w:color="auto"/>
      </w:divBdr>
    </w:div>
    <w:div w:id="479931626">
      <w:bodyDiv w:val="1"/>
      <w:marLeft w:val="0"/>
      <w:marRight w:val="0"/>
      <w:marTop w:val="0"/>
      <w:marBottom w:val="0"/>
      <w:divBdr>
        <w:top w:val="none" w:sz="0" w:space="0" w:color="auto"/>
        <w:left w:val="none" w:sz="0" w:space="0" w:color="auto"/>
        <w:bottom w:val="none" w:sz="0" w:space="0" w:color="auto"/>
        <w:right w:val="none" w:sz="0" w:space="0" w:color="auto"/>
      </w:divBdr>
    </w:div>
    <w:div w:id="485783334">
      <w:bodyDiv w:val="1"/>
      <w:marLeft w:val="0"/>
      <w:marRight w:val="0"/>
      <w:marTop w:val="0"/>
      <w:marBottom w:val="0"/>
      <w:divBdr>
        <w:top w:val="none" w:sz="0" w:space="0" w:color="auto"/>
        <w:left w:val="none" w:sz="0" w:space="0" w:color="auto"/>
        <w:bottom w:val="none" w:sz="0" w:space="0" w:color="auto"/>
        <w:right w:val="none" w:sz="0" w:space="0" w:color="auto"/>
      </w:divBdr>
    </w:div>
    <w:div w:id="490756532">
      <w:bodyDiv w:val="1"/>
      <w:marLeft w:val="0"/>
      <w:marRight w:val="0"/>
      <w:marTop w:val="0"/>
      <w:marBottom w:val="0"/>
      <w:divBdr>
        <w:top w:val="none" w:sz="0" w:space="0" w:color="auto"/>
        <w:left w:val="none" w:sz="0" w:space="0" w:color="auto"/>
        <w:bottom w:val="none" w:sz="0" w:space="0" w:color="auto"/>
        <w:right w:val="none" w:sz="0" w:space="0" w:color="auto"/>
      </w:divBdr>
    </w:div>
    <w:div w:id="494224837">
      <w:bodyDiv w:val="1"/>
      <w:marLeft w:val="0"/>
      <w:marRight w:val="0"/>
      <w:marTop w:val="0"/>
      <w:marBottom w:val="0"/>
      <w:divBdr>
        <w:top w:val="none" w:sz="0" w:space="0" w:color="auto"/>
        <w:left w:val="none" w:sz="0" w:space="0" w:color="auto"/>
        <w:bottom w:val="none" w:sz="0" w:space="0" w:color="auto"/>
        <w:right w:val="none" w:sz="0" w:space="0" w:color="auto"/>
      </w:divBdr>
    </w:div>
    <w:div w:id="495075795">
      <w:bodyDiv w:val="1"/>
      <w:marLeft w:val="0"/>
      <w:marRight w:val="0"/>
      <w:marTop w:val="0"/>
      <w:marBottom w:val="0"/>
      <w:divBdr>
        <w:top w:val="none" w:sz="0" w:space="0" w:color="auto"/>
        <w:left w:val="none" w:sz="0" w:space="0" w:color="auto"/>
        <w:bottom w:val="none" w:sz="0" w:space="0" w:color="auto"/>
        <w:right w:val="none" w:sz="0" w:space="0" w:color="auto"/>
      </w:divBdr>
    </w:div>
    <w:div w:id="497228933">
      <w:bodyDiv w:val="1"/>
      <w:marLeft w:val="0"/>
      <w:marRight w:val="0"/>
      <w:marTop w:val="0"/>
      <w:marBottom w:val="0"/>
      <w:divBdr>
        <w:top w:val="none" w:sz="0" w:space="0" w:color="auto"/>
        <w:left w:val="none" w:sz="0" w:space="0" w:color="auto"/>
        <w:bottom w:val="none" w:sz="0" w:space="0" w:color="auto"/>
        <w:right w:val="none" w:sz="0" w:space="0" w:color="auto"/>
      </w:divBdr>
    </w:div>
    <w:div w:id="510266044">
      <w:bodyDiv w:val="1"/>
      <w:marLeft w:val="0"/>
      <w:marRight w:val="0"/>
      <w:marTop w:val="0"/>
      <w:marBottom w:val="0"/>
      <w:divBdr>
        <w:top w:val="none" w:sz="0" w:space="0" w:color="auto"/>
        <w:left w:val="none" w:sz="0" w:space="0" w:color="auto"/>
        <w:bottom w:val="none" w:sz="0" w:space="0" w:color="auto"/>
        <w:right w:val="none" w:sz="0" w:space="0" w:color="auto"/>
      </w:divBdr>
    </w:div>
    <w:div w:id="544561344">
      <w:bodyDiv w:val="1"/>
      <w:marLeft w:val="0"/>
      <w:marRight w:val="0"/>
      <w:marTop w:val="0"/>
      <w:marBottom w:val="0"/>
      <w:divBdr>
        <w:top w:val="none" w:sz="0" w:space="0" w:color="auto"/>
        <w:left w:val="none" w:sz="0" w:space="0" w:color="auto"/>
        <w:bottom w:val="none" w:sz="0" w:space="0" w:color="auto"/>
        <w:right w:val="none" w:sz="0" w:space="0" w:color="auto"/>
      </w:divBdr>
    </w:div>
    <w:div w:id="551618665">
      <w:bodyDiv w:val="1"/>
      <w:marLeft w:val="0"/>
      <w:marRight w:val="0"/>
      <w:marTop w:val="0"/>
      <w:marBottom w:val="0"/>
      <w:divBdr>
        <w:top w:val="none" w:sz="0" w:space="0" w:color="auto"/>
        <w:left w:val="none" w:sz="0" w:space="0" w:color="auto"/>
        <w:bottom w:val="none" w:sz="0" w:space="0" w:color="auto"/>
        <w:right w:val="none" w:sz="0" w:space="0" w:color="auto"/>
      </w:divBdr>
    </w:div>
    <w:div w:id="560286915">
      <w:bodyDiv w:val="1"/>
      <w:marLeft w:val="0"/>
      <w:marRight w:val="0"/>
      <w:marTop w:val="0"/>
      <w:marBottom w:val="0"/>
      <w:divBdr>
        <w:top w:val="none" w:sz="0" w:space="0" w:color="auto"/>
        <w:left w:val="none" w:sz="0" w:space="0" w:color="auto"/>
        <w:bottom w:val="none" w:sz="0" w:space="0" w:color="auto"/>
        <w:right w:val="none" w:sz="0" w:space="0" w:color="auto"/>
      </w:divBdr>
    </w:div>
    <w:div w:id="588001332">
      <w:bodyDiv w:val="1"/>
      <w:marLeft w:val="0"/>
      <w:marRight w:val="0"/>
      <w:marTop w:val="0"/>
      <w:marBottom w:val="0"/>
      <w:divBdr>
        <w:top w:val="none" w:sz="0" w:space="0" w:color="auto"/>
        <w:left w:val="none" w:sz="0" w:space="0" w:color="auto"/>
        <w:bottom w:val="none" w:sz="0" w:space="0" w:color="auto"/>
        <w:right w:val="none" w:sz="0" w:space="0" w:color="auto"/>
      </w:divBdr>
    </w:div>
    <w:div w:id="597372257">
      <w:bodyDiv w:val="1"/>
      <w:marLeft w:val="0"/>
      <w:marRight w:val="0"/>
      <w:marTop w:val="0"/>
      <w:marBottom w:val="0"/>
      <w:divBdr>
        <w:top w:val="none" w:sz="0" w:space="0" w:color="auto"/>
        <w:left w:val="none" w:sz="0" w:space="0" w:color="auto"/>
        <w:bottom w:val="none" w:sz="0" w:space="0" w:color="auto"/>
        <w:right w:val="none" w:sz="0" w:space="0" w:color="auto"/>
      </w:divBdr>
    </w:div>
    <w:div w:id="613052754">
      <w:bodyDiv w:val="1"/>
      <w:marLeft w:val="0"/>
      <w:marRight w:val="0"/>
      <w:marTop w:val="0"/>
      <w:marBottom w:val="0"/>
      <w:divBdr>
        <w:top w:val="none" w:sz="0" w:space="0" w:color="auto"/>
        <w:left w:val="none" w:sz="0" w:space="0" w:color="auto"/>
        <w:bottom w:val="none" w:sz="0" w:space="0" w:color="auto"/>
        <w:right w:val="none" w:sz="0" w:space="0" w:color="auto"/>
      </w:divBdr>
    </w:div>
    <w:div w:id="635378544">
      <w:bodyDiv w:val="1"/>
      <w:marLeft w:val="0"/>
      <w:marRight w:val="0"/>
      <w:marTop w:val="0"/>
      <w:marBottom w:val="0"/>
      <w:divBdr>
        <w:top w:val="none" w:sz="0" w:space="0" w:color="auto"/>
        <w:left w:val="none" w:sz="0" w:space="0" w:color="auto"/>
        <w:bottom w:val="none" w:sz="0" w:space="0" w:color="auto"/>
        <w:right w:val="none" w:sz="0" w:space="0" w:color="auto"/>
      </w:divBdr>
    </w:div>
    <w:div w:id="645090786">
      <w:bodyDiv w:val="1"/>
      <w:marLeft w:val="0"/>
      <w:marRight w:val="0"/>
      <w:marTop w:val="0"/>
      <w:marBottom w:val="0"/>
      <w:divBdr>
        <w:top w:val="none" w:sz="0" w:space="0" w:color="auto"/>
        <w:left w:val="none" w:sz="0" w:space="0" w:color="auto"/>
        <w:bottom w:val="none" w:sz="0" w:space="0" w:color="auto"/>
        <w:right w:val="none" w:sz="0" w:space="0" w:color="auto"/>
      </w:divBdr>
    </w:div>
    <w:div w:id="654802011">
      <w:bodyDiv w:val="1"/>
      <w:marLeft w:val="0"/>
      <w:marRight w:val="0"/>
      <w:marTop w:val="0"/>
      <w:marBottom w:val="0"/>
      <w:divBdr>
        <w:top w:val="none" w:sz="0" w:space="0" w:color="auto"/>
        <w:left w:val="none" w:sz="0" w:space="0" w:color="auto"/>
        <w:bottom w:val="none" w:sz="0" w:space="0" w:color="auto"/>
        <w:right w:val="none" w:sz="0" w:space="0" w:color="auto"/>
      </w:divBdr>
    </w:div>
    <w:div w:id="668140179">
      <w:bodyDiv w:val="1"/>
      <w:marLeft w:val="0"/>
      <w:marRight w:val="0"/>
      <w:marTop w:val="0"/>
      <w:marBottom w:val="0"/>
      <w:divBdr>
        <w:top w:val="none" w:sz="0" w:space="0" w:color="auto"/>
        <w:left w:val="none" w:sz="0" w:space="0" w:color="auto"/>
        <w:bottom w:val="none" w:sz="0" w:space="0" w:color="auto"/>
        <w:right w:val="none" w:sz="0" w:space="0" w:color="auto"/>
      </w:divBdr>
    </w:div>
    <w:div w:id="718095101">
      <w:bodyDiv w:val="1"/>
      <w:marLeft w:val="0"/>
      <w:marRight w:val="0"/>
      <w:marTop w:val="0"/>
      <w:marBottom w:val="0"/>
      <w:divBdr>
        <w:top w:val="none" w:sz="0" w:space="0" w:color="auto"/>
        <w:left w:val="none" w:sz="0" w:space="0" w:color="auto"/>
        <w:bottom w:val="none" w:sz="0" w:space="0" w:color="auto"/>
        <w:right w:val="none" w:sz="0" w:space="0" w:color="auto"/>
      </w:divBdr>
    </w:div>
    <w:div w:id="750083347">
      <w:bodyDiv w:val="1"/>
      <w:marLeft w:val="0"/>
      <w:marRight w:val="0"/>
      <w:marTop w:val="0"/>
      <w:marBottom w:val="0"/>
      <w:divBdr>
        <w:top w:val="none" w:sz="0" w:space="0" w:color="auto"/>
        <w:left w:val="none" w:sz="0" w:space="0" w:color="auto"/>
        <w:bottom w:val="none" w:sz="0" w:space="0" w:color="auto"/>
        <w:right w:val="none" w:sz="0" w:space="0" w:color="auto"/>
      </w:divBdr>
    </w:div>
    <w:div w:id="762527468">
      <w:bodyDiv w:val="1"/>
      <w:marLeft w:val="0"/>
      <w:marRight w:val="0"/>
      <w:marTop w:val="0"/>
      <w:marBottom w:val="0"/>
      <w:divBdr>
        <w:top w:val="none" w:sz="0" w:space="0" w:color="auto"/>
        <w:left w:val="none" w:sz="0" w:space="0" w:color="auto"/>
        <w:bottom w:val="none" w:sz="0" w:space="0" w:color="auto"/>
        <w:right w:val="none" w:sz="0" w:space="0" w:color="auto"/>
      </w:divBdr>
    </w:div>
    <w:div w:id="767315142">
      <w:bodyDiv w:val="1"/>
      <w:marLeft w:val="0"/>
      <w:marRight w:val="0"/>
      <w:marTop w:val="0"/>
      <w:marBottom w:val="0"/>
      <w:divBdr>
        <w:top w:val="none" w:sz="0" w:space="0" w:color="auto"/>
        <w:left w:val="none" w:sz="0" w:space="0" w:color="auto"/>
        <w:bottom w:val="none" w:sz="0" w:space="0" w:color="auto"/>
        <w:right w:val="none" w:sz="0" w:space="0" w:color="auto"/>
      </w:divBdr>
    </w:div>
    <w:div w:id="784812865">
      <w:bodyDiv w:val="1"/>
      <w:marLeft w:val="0"/>
      <w:marRight w:val="0"/>
      <w:marTop w:val="0"/>
      <w:marBottom w:val="0"/>
      <w:divBdr>
        <w:top w:val="none" w:sz="0" w:space="0" w:color="auto"/>
        <w:left w:val="none" w:sz="0" w:space="0" w:color="auto"/>
        <w:bottom w:val="none" w:sz="0" w:space="0" w:color="auto"/>
        <w:right w:val="none" w:sz="0" w:space="0" w:color="auto"/>
      </w:divBdr>
    </w:div>
    <w:div w:id="789279476">
      <w:bodyDiv w:val="1"/>
      <w:marLeft w:val="0"/>
      <w:marRight w:val="0"/>
      <w:marTop w:val="0"/>
      <w:marBottom w:val="0"/>
      <w:divBdr>
        <w:top w:val="none" w:sz="0" w:space="0" w:color="auto"/>
        <w:left w:val="none" w:sz="0" w:space="0" w:color="auto"/>
        <w:bottom w:val="none" w:sz="0" w:space="0" w:color="auto"/>
        <w:right w:val="none" w:sz="0" w:space="0" w:color="auto"/>
      </w:divBdr>
    </w:div>
    <w:div w:id="806975622">
      <w:bodyDiv w:val="1"/>
      <w:marLeft w:val="0"/>
      <w:marRight w:val="0"/>
      <w:marTop w:val="0"/>
      <w:marBottom w:val="0"/>
      <w:divBdr>
        <w:top w:val="none" w:sz="0" w:space="0" w:color="auto"/>
        <w:left w:val="none" w:sz="0" w:space="0" w:color="auto"/>
        <w:bottom w:val="none" w:sz="0" w:space="0" w:color="auto"/>
        <w:right w:val="none" w:sz="0" w:space="0" w:color="auto"/>
      </w:divBdr>
    </w:div>
    <w:div w:id="817383686">
      <w:bodyDiv w:val="1"/>
      <w:marLeft w:val="0"/>
      <w:marRight w:val="0"/>
      <w:marTop w:val="0"/>
      <w:marBottom w:val="0"/>
      <w:divBdr>
        <w:top w:val="none" w:sz="0" w:space="0" w:color="auto"/>
        <w:left w:val="none" w:sz="0" w:space="0" w:color="auto"/>
        <w:bottom w:val="none" w:sz="0" w:space="0" w:color="auto"/>
        <w:right w:val="none" w:sz="0" w:space="0" w:color="auto"/>
      </w:divBdr>
      <w:divsChild>
        <w:div w:id="1894345510">
          <w:marLeft w:val="0"/>
          <w:marRight w:val="0"/>
          <w:marTop w:val="0"/>
          <w:marBottom w:val="0"/>
          <w:divBdr>
            <w:top w:val="none" w:sz="0" w:space="0" w:color="auto"/>
            <w:left w:val="none" w:sz="0" w:space="0" w:color="auto"/>
            <w:bottom w:val="none" w:sz="0" w:space="0" w:color="auto"/>
            <w:right w:val="none" w:sz="0" w:space="0" w:color="auto"/>
          </w:divBdr>
          <w:divsChild>
            <w:div w:id="310213425">
              <w:marLeft w:val="0"/>
              <w:marRight w:val="0"/>
              <w:marTop w:val="0"/>
              <w:marBottom w:val="0"/>
              <w:divBdr>
                <w:top w:val="none" w:sz="0" w:space="0" w:color="auto"/>
                <w:left w:val="none" w:sz="0" w:space="0" w:color="auto"/>
                <w:bottom w:val="none" w:sz="0" w:space="0" w:color="auto"/>
                <w:right w:val="none" w:sz="0" w:space="0" w:color="auto"/>
              </w:divBdr>
            </w:div>
            <w:div w:id="1067217760">
              <w:marLeft w:val="0"/>
              <w:marRight w:val="0"/>
              <w:marTop w:val="0"/>
              <w:marBottom w:val="0"/>
              <w:divBdr>
                <w:top w:val="none" w:sz="0" w:space="0" w:color="auto"/>
                <w:left w:val="none" w:sz="0" w:space="0" w:color="auto"/>
                <w:bottom w:val="none" w:sz="0" w:space="0" w:color="auto"/>
                <w:right w:val="none" w:sz="0" w:space="0" w:color="auto"/>
              </w:divBdr>
              <w:divsChild>
                <w:div w:id="842428846">
                  <w:marLeft w:val="0"/>
                  <w:marRight w:val="0"/>
                  <w:marTop w:val="0"/>
                  <w:marBottom w:val="0"/>
                  <w:divBdr>
                    <w:top w:val="none" w:sz="0" w:space="0" w:color="auto"/>
                    <w:left w:val="none" w:sz="0" w:space="0" w:color="auto"/>
                    <w:bottom w:val="none" w:sz="0" w:space="0" w:color="auto"/>
                    <w:right w:val="none" w:sz="0" w:space="0" w:color="auto"/>
                  </w:divBdr>
                  <w:divsChild>
                    <w:div w:id="100159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6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1034">
      <w:bodyDiv w:val="1"/>
      <w:marLeft w:val="0"/>
      <w:marRight w:val="0"/>
      <w:marTop w:val="0"/>
      <w:marBottom w:val="0"/>
      <w:divBdr>
        <w:top w:val="none" w:sz="0" w:space="0" w:color="auto"/>
        <w:left w:val="none" w:sz="0" w:space="0" w:color="auto"/>
        <w:bottom w:val="none" w:sz="0" w:space="0" w:color="auto"/>
        <w:right w:val="none" w:sz="0" w:space="0" w:color="auto"/>
      </w:divBdr>
      <w:divsChild>
        <w:div w:id="1619726841">
          <w:marLeft w:val="0"/>
          <w:marRight w:val="0"/>
          <w:marTop w:val="0"/>
          <w:marBottom w:val="0"/>
          <w:divBdr>
            <w:top w:val="none" w:sz="0" w:space="0" w:color="auto"/>
            <w:left w:val="none" w:sz="0" w:space="0" w:color="auto"/>
            <w:bottom w:val="none" w:sz="0" w:space="0" w:color="auto"/>
            <w:right w:val="none" w:sz="0" w:space="0" w:color="auto"/>
          </w:divBdr>
          <w:divsChild>
            <w:div w:id="1868635947">
              <w:marLeft w:val="0"/>
              <w:marRight w:val="0"/>
              <w:marTop w:val="0"/>
              <w:marBottom w:val="0"/>
              <w:divBdr>
                <w:top w:val="none" w:sz="0" w:space="0" w:color="auto"/>
                <w:left w:val="none" w:sz="0" w:space="0" w:color="auto"/>
                <w:bottom w:val="none" w:sz="0" w:space="0" w:color="auto"/>
                <w:right w:val="none" w:sz="0" w:space="0" w:color="auto"/>
              </w:divBdr>
            </w:div>
            <w:div w:id="1421829884">
              <w:marLeft w:val="0"/>
              <w:marRight w:val="0"/>
              <w:marTop w:val="0"/>
              <w:marBottom w:val="0"/>
              <w:divBdr>
                <w:top w:val="none" w:sz="0" w:space="0" w:color="auto"/>
                <w:left w:val="none" w:sz="0" w:space="0" w:color="auto"/>
                <w:bottom w:val="none" w:sz="0" w:space="0" w:color="auto"/>
                <w:right w:val="none" w:sz="0" w:space="0" w:color="auto"/>
              </w:divBdr>
              <w:divsChild>
                <w:div w:id="1464033335">
                  <w:marLeft w:val="0"/>
                  <w:marRight w:val="0"/>
                  <w:marTop w:val="0"/>
                  <w:marBottom w:val="0"/>
                  <w:divBdr>
                    <w:top w:val="none" w:sz="0" w:space="0" w:color="auto"/>
                    <w:left w:val="none" w:sz="0" w:space="0" w:color="auto"/>
                    <w:bottom w:val="none" w:sz="0" w:space="0" w:color="auto"/>
                    <w:right w:val="none" w:sz="0" w:space="0" w:color="auto"/>
                  </w:divBdr>
                  <w:divsChild>
                    <w:div w:id="8544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2096">
              <w:marLeft w:val="0"/>
              <w:marRight w:val="0"/>
              <w:marTop w:val="0"/>
              <w:marBottom w:val="0"/>
              <w:divBdr>
                <w:top w:val="none" w:sz="0" w:space="0" w:color="auto"/>
                <w:left w:val="none" w:sz="0" w:space="0" w:color="auto"/>
                <w:bottom w:val="none" w:sz="0" w:space="0" w:color="auto"/>
                <w:right w:val="none" w:sz="0" w:space="0" w:color="auto"/>
              </w:divBdr>
            </w:div>
          </w:divsChild>
        </w:div>
        <w:div w:id="1272397186">
          <w:marLeft w:val="0"/>
          <w:marRight w:val="0"/>
          <w:marTop w:val="0"/>
          <w:marBottom w:val="0"/>
          <w:divBdr>
            <w:top w:val="none" w:sz="0" w:space="0" w:color="auto"/>
            <w:left w:val="none" w:sz="0" w:space="0" w:color="auto"/>
            <w:bottom w:val="none" w:sz="0" w:space="0" w:color="auto"/>
            <w:right w:val="none" w:sz="0" w:space="0" w:color="auto"/>
          </w:divBdr>
          <w:divsChild>
            <w:div w:id="1875535419">
              <w:marLeft w:val="0"/>
              <w:marRight w:val="0"/>
              <w:marTop w:val="0"/>
              <w:marBottom w:val="0"/>
              <w:divBdr>
                <w:top w:val="none" w:sz="0" w:space="0" w:color="auto"/>
                <w:left w:val="none" w:sz="0" w:space="0" w:color="auto"/>
                <w:bottom w:val="none" w:sz="0" w:space="0" w:color="auto"/>
                <w:right w:val="none" w:sz="0" w:space="0" w:color="auto"/>
              </w:divBdr>
            </w:div>
            <w:div w:id="521745589">
              <w:marLeft w:val="0"/>
              <w:marRight w:val="0"/>
              <w:marTop w:val="0"/>
              <w:marBottom w:val="0"/>
              <w:divBdr>
                <w:top w:val="none" w:sz="0" w:space="0" w:color="auto"/>
                <w:left w:val="none" w:sz="0" w:space="0" w:color="auto"/>
                <w:bottom w:val="none" w:sz="0" w:space="0" w:color="auto"/>
                <w:right w:val="none" w:sz="0" w:space="0" w:color="auto"/>
              </w:divBdr>
              <w:divsChild>
                <w:div w:id="1409883676">
                  <w:marLeft w:val="0"/>
                  <w:marRight w:val="0"/>
                  <w:marTop w:val="0"/>
                  <w:marBottom w:val="0"/>
                  <w:divBdr>
                    <w:top w:val="none" w:sz="0" w:space="0" w:color="auto"/>
                    <w:left w:val="none" w:sz="0" w:space="0" w:color="auto"/>
                    <w:bottom w:val="none" w:sz="0" w:space="0" w:color="auto"/>
                    <w:right w:val="none" w:sz="0" w:space="0" w:color="auto"/>
                  </w:divBdr>
                  <w:divsChild>
                    <w:div w:id="44054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413251">
              <w:marLeft w:val="0"/>
              <w:marRight w:val="0"/>
              <w:marTop w:val="0"/>
              <w:marBottom w:val="0"/>
              <w:divBdr>
                <w:top w:val="none" w:sz="0" w:space="0" w:color="auto"/>
                <w:left w:val="none" w:sz="0" w:space="0" w:color="auto"/>
                <w:bottom w:val="none" w:sz="0" w:space="0" w:color="auto"/>
                <w:right w:val="none" w:sz="0" w:space="0" w:color="auto"/>
              </w:divBdr>
            </w:div>
          </w:divsChild>
        </w:div>
        <w:div w:id="1357270837">
          <w:marLeft w:val="0"/>
          <w:marRight w:val="0"/>
          <w:marTop w:val="0"/>
          <w:marBottom w:val="0"/>
          <w:divBdr>
            <w:top w:val="none" w:sz="0" w:space="0" w:color="auto"/>
            <w:left w:val="none" w:sz="0" w:space="0" w:color="auto"/>
            <w:bottom w:val="none" w:sz="0" w:space="0" w:color="auto"/>
            <w:right w:val="none" w:sz="0" w:space="0" w:color="auto"/>
          </w:divBdr>
          <w:divsChild>
            <w:div w:id="1927228105">
              <w:marLeft w:val="0"/>
              <w:marRight w:val="0"/>
              <w:marTop w:val="0"/>
              <w:marBottom w:val="0"/>
              <w:divBdr>
                <w:top w:val="none" w:sz="0" w:space="0" w:color="auto"/>
                <w:left w:val="none" w:sz="0" w:space="0" w:color="auto"/>
                <w:bottom w:val="none" w:sz="0" w:space="0" w:color="auto"/>
                <w:right w:val="none" w:sz="0" w:space="0" w:color="auto"/>
              </w:divBdr>
            </w:div>
            <w:div w:id="2032023502">
              <w:marLeft w:val="0"/>
              <w:marRight w:val="0"/>
              <w:marTop w:val="0"/>
              <w:marBottom w:val="0"/>
              <w:divBdr>
                <w:top w:val="none" w:sz="0" w:space="0" w:color="auto"/>
                <w:left w:val="none" w:sz="0" w:space="0" w:color="auto"/>
                <w:bottom w:val="none" w:sz="0" w:space="0" w:color="auto"/>
                <w:right w:val="none" w:sz="0" w:space="0" w:color="auto"/>
              </w:divBdr>
              <w:divsChild>
                <w:div w:id="589773117">
                  <w:marLeft w:val="0"/>
                  <w:marRight w:val="0"/>
                  <w:marTop w:val="0"/>
                  <w:marBottom w:val="0"/>
                  <w:divBdr>
                    <w:top w:val="none" w:sz="0" w:space="0" w:color="auto"/>
                    <w:left w:val="none" w:sz="0" w:space="0" w:color="auto"/>
                    <w:bottom w:val="none" w:sz="0" w:space="0" w:color="auto"/>
                    <w:right w:val="none" w:sz="0" w:space="0" w:color="auto"/>
                  </w:divBdr>
                  <w:divsChild>
                    <w:div w:id="207350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7419">
      <w:bodyDiv w:val="1"/>
      <w:marLeft w:val="0"/>
      <w:marRight w:val="0"/>
      <w:marTop w:val="0"/>
      <w:marBottom w:val="0"/>
      <w:divBdr>
        <w:top w:val="none" w:sz="0" w:space="0" w:color="auto"/>
        <w:left w:val="none" w:sz="0" w:space="0" w:color="auto"/>
        <w:bottom w:val="none" w:sz="0" w:space="0" w:color="auto"/>
        <w:right w:val="none" w:sz="0" w:space="0" w:color="auto"/>
      </w:divBdr>
    </w:div>
    <w:div w:id="837966522">
      <w:bodyDiv w:val="1"/>
      <w:marLeft w:val="0"/>
      <w:marRight w:val="0"/>
      <w:marTop w:val="0"/>
      <w:marBottom w:val="0"/>
      <w:divBdr>
        <w:top w:val="none" w:sz="0" w:space="0" w:color="auto"/>
        <w:left w:val="none" w:sz="0" w:space="0" w:color="auto"/>
        <w:bottom w:val="none" w:sz="0" w:space="0" w:color="auto"/>
        <w:right w:val="none" w:sz="0" w:space="0" w:color="auto"/>
      </w:divBdr>
    </w:div>
    <w:div w:id="856433280">
      <w:bodyDiv w:val="1"/>
      <w:marLeft w:val="0"/>
      <w:marRight w:val="0"/>
      <w:marTop w:val="0"/>
      <w:marBottom w:val="0"/>
      <w:divBdr>
        <w:top w:val="none" w:sz="0" w:space="0" w:color="auto"/>
        <w:left w:val="none" w:sz="0" w:space="0" w:color="auto"/>
        <w:bottom w:val="none" w:sz="0" w:space="0" w:color="auto"/>
        <w:right w:val="none" w:sz="0" w:space="0" w:color="auto"/>
      </w:divBdr>
    </w:div>
    <w:div w:id="925727739">
      <w:bodyDiv w:val="1"/>
      <w:marLeft w:val="0"/>
      <w:marRight w:val="0"/>
      <w:marTop w:val="0"/>
      <w:marBottom w:val="0"/>
      <w:divBdr>
        <w:top w:val="none" w:sz="0" w:space="0" w:color="auto"/>
        <w:left w:val="none" w:sz="0" w:space="0" w:color="auto"/>
        <w:bottom w:val="none" w:sz="0" w:space="0" w:color="auto"/>
        <w:right w:val="none" w:sz="0" w:space="0" w:color="auto"/>
      </w:divBdr>
    </w:div>
    <w:div w:id="933052518">
      <w:bodyDiv w:val="1"/>
      <w:marLeft w:val="0"/>
      <w:marRight w:val="0"/>
      <w:marTop w:val="0"/>
      <w:marBottom w:val="0"/>
      <w:divBdr>
        <w:top w:val="none" w:sz="0" w:space="0" w:color="auto"/>
        <w:left w:val="none" w:sz="0" w:space="0" w:color="auto"/>
        <w:bottom w:val="none" w:sz="0" w:space="0" w:color="auto"/>
        <w:right w:val="none" w:sz="0" w:space="0" w:color="auto"/>
      </w:divBdr>
    </w:div>
    <w:div w:id="934632328">
      <w:bodyDiv w:val="1"/>
      <w:marLeft w:val="0"/>
      <w:marRight w:val="0"/>
      <w:marTop w:val="0"/>
      <w:marBottom w:val="0"/>
      <w:divBdr>
        <w:top w:val="none" w:sz="0" w:space="0" w:color="auto"/>
        <w:left w:val="none" w:sz="0" w:space="0" w:color="auto"/>
        <w:bottom w:val="none" w:sz="0" w:space="0" w:color="auto"/>
        <w:right w:val="none" w:sz="0" w:space="0" w:color="auto"/>
      </w:divBdr>
    </w:div>
    <w:div w:id="942305059">
      <w:bodyDiv w:val="1"/>
      <w:marLeft w:val="0"/>
      <w:marRight w:val="0"/>
      <w:marTop w:val="0"/>
      <w:marBottom w:val="0"/>
      <w:divBdr>
        <w:top w:val="none" w:sz="0" w:space="0" w:color="auto"/>
        <w:left w:val="none" w:sz="0" w:space="0" w:color="auto"/>
        <w:bottom w:val="none" w:sz="0" w:space="0" w:color="auto"/>
        <w:right w:val="none" w:sz="0" w:space="0" w:color="auto"/>
      </w:divBdr>
    </w:div>
    <w:div w:id="959334821">
      <w:bodyDiv w:val="1"/>
      <w:marLeft w:val="0"/>
      <w:marRight w:val="0"/>
      <w:marTop w:val="0"/>
      <w:marBottom w:val="0"/>
      <w:divBdr>
        <w:top w:val="none" w:sz="0" w:space="0" w:color="auto"/>
        <w:left w:val="none" w:sz="0" w:space="0" w:color="auto"/>
        <w:bottom w:val="none" w:sz="0" w:space="0" w:color="auto"/>
        <w:right w:val="none" w:sz="0" w:space="0" w:color="auto"/>
      </w:divBdr>
    </w:div>
    <w:div w:id="961039141">
      <w:bodyDiv w:val="1"/>
      <w:marLeft w:val="0"/>
      <w:marRight w:val="0"/>
      <w:marTop w:val="0"/>
      <w:marBottom w:val="0"/>
      <w:divBdr>
        <w:top w:val="none" w:sz="0" w:space="0" w:color="auto"/>
        <w:left w:val="none" w:sz="0" w:space="0" w:color="auto"/>
        <w:bottom w:val="none" w:sz="0" w:space="0" w:color="auto"/>
        <w:right w:val="none" w:sz="0" w:space="0" w:color="auto"/>
      </w:divBdr>
    </w:div>
    <w:div w:id="988628054">
      <w:bodyDiv w:val="1"/>
      <w:marLeft w:val="0"/>
      <w:marRight w:val="0"/>
      <w:marTop w:val="0"/>
      <w:marBottom w:val="0"/>
      <w:divBdr>
        <w:top w:val="none" w:sz="0" w:space="0" w:color="auto"/>
        <w:left w:val="none" w:sz="0" w:space="0" w:color="auto"/>
        <w:bottom w:val="none" w:sz="0" w:space="0" w:color="auto"/>
        <w:right w:val="none" w:sz="0" w:space="0" w:color="auto"/>
      </w:divBdr>
    </w:div>
    <w:div w:id="1046445734">
      <w:bodyDiv w:val="1"/>
      <w:marLeft w:val="0"/>
      <w:marRight w:val="0"/>
      <w:marTop w:val="0"/>
      <w:marBottom w:val="0"/>
      <w:divBdr>
        <w:top w:val="none" w:sz="0" w:space="0" w:color="auto"/>
        <w:left w:val="none" w:sz="0" w:space="0" w:color="auto"/>
        <w:bottom w:val="none" w:sz="0" w:space="0" w:color="auto"/>
        <w:right w:val="none" w:sz="0" w:space="0" w:color="auto"/>
      </w:divBdr>
    </w:div>
    <w:div w:id="1048608329">
      <w:bodyDiv w:val="1"/>
      <w:marLeft w:val="0"/>
      <w:marRight w:val="0"/>
      <w:marTop w:val="0"/>
      <w:marBottom w:val="0"/>
      <w:divBdr>
        <w:top w:val="none" w:sz="0" w:space="0" w:color="auto"/>
        <w:left w:val="none" w:sz="0" w:space="0" w:color="auto"/>
        <w:bottom w:val="none" w:sz="0" w:space="0" w:color="auto"/>
        <w:right w:val="none" w:sz="0" w:space="0" w:color="auto"/>
      </w:divBdr>
    </w:div>
    <w:div w:id="1067219685">
      <w:bodyDiv w:val="1"/>
      <w:marLeft w:val="0"/>
      <w:marRight w:val="0"/>
      <w:marTop w:val="0"/>
      <w:marBottom w:val="0"/>
      <w:divBdr>
        <w:top w:val="none" w:sz="0" w:space="0" w:color="auto"/>
        <w:left w:val="none" w:sz="0" w:space="0" w:color="auto"/>
        <w:bottom w:val="none" w:sz="0" w:space="0" w:color="auto"/>
        <w:right w:val="none" w:sz="0" w:space="0" w:color="auto"/>
      </w:divBdr>
    </w:div>
    <w:div w:id="1104379161">
      <w:bodyDiv w:val="1"/>
      <w:marLeft w:val="0"/>
      <w:marRight w:val="0"/>
      <w:marTop w:val="0"/>
      <w:marBottom w:val="0"/>
      <w:divBdr>
        <w:top w:val="none" w:sz="0" w:space="0" w:color="auto"/>
        <w:left w:val="none" w:sz="0" w:space="0" w:color="auto"/>
        <w:bottom w:val="none" w:sz="0" w:space="0" w:color="auto"/>
        <w:right w:val="none" w:sz="0" w:space="0" w:color="auto"/>
      </w:divBdr>
    </w:div>
    <w:div w:id="1104688032">
      <w:bodyDiv w:val="1"/>
      <w:marLeft w:val="0"/>
      <w:marRight w:val="0"/>
      <w:marTop w:val="0"/>
      <w:marBottom w:val="0"/>
      <w:divBdr>
        <w:top w:val="none" w:sz="0" w:space="0" w:color="auto"/>
        <w:left w:val="none" w:sz="0" w:space="0" w:color="auto"/>
        <w:bottom w:val="none" w:sz="0" w:space="0" w:color="auto"/>
        <w:right w:val="none" w:sz="0" w:space="0" w:color="auto"/>
      </w:divBdr>
    </w:div>
    <w:div w:id="1104763698">
      <w:bodyDiv w:val="1"/>
      <w:marLeft w:val="0"/>
      <w:marRight w:val="0"/>
      <w:marTop w:val="0"/>
      <w:marBottom w:val="0"/>
      <w:divBdr>
        <w:top w:val="none" w:sz="0" w:space="0" w:color="auto"/>
        <w:left w:val="none" w:sz="0" w:space="0" w:color="auto"/>
        <w:bottom w:val="none" w:sz="0" w:space="0" w:color="auto"/>
        <w:right w:val="none" w:sz="0" w:space="0" w:color="auto"/>
      </w:divBdr>
    </w:div>
    <w:div w:id="1109860306">
      <w:bodyDiv w:val="1"/>
      <w:marLeft w:val="0"/>
      <w:marRight w:val="0"/>
      <w:marTop w:val="0"/>
      <w:marBottom w:val="0"/>
      <w:divBdr>
        <w:top w:val="none" w:sz="0" w:space="0" w:color="auto"/>
        <w:left w:val="none" w:sz="0" w:space="0" w:color="auto"/>
        <w:bottom w:val="none" w:sz="0" w:space="0" w:color="auto"/>
        <w:right w:val="none" w:sz="0" w:space="0" w:color="auto"/>
      </w:divBdr>
    </w:div>
    <w:div w:id="1117985182">
      <w:bodyDiv w:val="1"/>
      <w:marLeft w:val="0"/>
      <w:marRight w:val="0"/>
      <w:marTop w:val="0"/>
      <w:marBottom w:val="0"/>
      <w:divBdr>
        <w:top w:val="none" w:sz="0" w:space="0" w:color="auto"/>
        <w:left w:val="none" w:sz="0" w:space="0" w:color="auto"/>
        <w:bottom w:val="none" w:sz="0" w:space="0" w:color="auto"/>
        <w:right w:val="none" w:sz="0" w:space="0" w:color="auto"/>
      </w:divBdr>
    </w:div>
    <w:div w:id="1137142441">
      <w:bodyDiv w:val="1"/>
      <w:marLeft w:val="0"/>
      <w:marRight w:val="0"/>
      <w:marTop w:val="0"/>
      <w:marBottom w:val="0"/>
      <w:divBdr>
        <w:top w:val="none" w:sz="0" w:space="0" w:color="auto"/>
        <w:left w:val="none" w:sz="0" w:space="0" w:color="auto"/>
        <w:bottom w:val="none" w:sz="0" w:space="0" w:color="auto"/>
        <w:right w:val="none" w:sz="0" w:space="0" w:color="auto"/>
      </w:divBdr>
    </w:div>
    <w:div w:id="1139348548">
      <w:bodyDiv w:val="1"/>
      <w:marLeft w:val="0"/>
      <w:marRight w:val="0"/>
      <w:marTop w:val="0"/>
      <w:marBottom w:val="0"/>
      <w:divBdr>
        <w:top w:val="none" w:sz="0" w:space="0" w:color="auto"/>
        <w:left w:val="none" w:sz="0" w:space="0" w:color="auto"/>
        <w:bottom w:val="none" w:sz="0" w:space="0" w:color="auto"/>
        <w:right w:val="none" w:sz="0" w:space="0" w:color="auto"/>
      </w:divBdr>
    </w:div>
    <w:div w:id="1139805447">
      <w:bodyDiv w:val="1"/>
      <w:marLeft w:val="0"/>
      <w:marRight w:val="0"/>
      <w:marTop w:val="0"/>
      <w:marBottom w:val="0"/>
      <w:divBdr>
        <w:top w:val="none" w:sz="0" w:space="0" w:color="auto"/>
        <w:left w:val="none" w:sz="0" w:space="0" w:color="auto"/>
        <w:bottom w:val="none" w:sz="0" w:space="0" w:color="auto"/>
        <w:right w:val="none" w:sz="0" w:space="0" w:color="auto"/>
      </w:divBdr>
    </w:div>
    <w:div w:id="1141534929">
      <w:bodyDiv w:val="1"/>
      <w:marLeft w:val="0"/>
      <w:marRight w:val="0"/>
      <w:marTop w:val="0"/>
      <w:marBottom w:val="0"/>
      <w:divBdr>
        <w:top w:val="none" w:sz="0" w:space="0" w:color="auto"/>
        <w:left w:val="none" w:sz="0" w:space="0" w:color="auto"/>
        <w:bottom w:val="none" w:sz="0" w:space="0" w:color="auto"/>
        <w:right w:val="none" w:sz="0" w:space="0" w:color="auto"/>
      </w:divBdr>
    </w:div>
    <w:div w:id="1147673609">
      <w:bodyDiv w:val="1"/>
      <w:marLeft w:val="0"/>
      <w:marRight w:val="0"/>
      <w:marTop w:val="0"/>
      <w:marBottom w:val="0"/>
      <w:divBdr>
        <w:top w:val="none" w:sz="0" w:space="0" w:color="auto"/>
        <w:left w:val="none" w:sz="0" w:space="0" w:color="auto"/>
        <w:bottom w:val="none" w:sz="0" w:space="0" w:color="auto"/>
        <w:right w:val="none" w:sz="0" w:space="0" w:color="auto"/>
      </w:divBdr>
    </w:div>
    <w:div w:id="1150095338">
      <w:bodyDiv w:val="1"/>
      <w:marLeft w:val="0"/>
      <w:marRight w:val="0"/>
      <w:marTop w:val="0"/>
      <w:marBottom w:val="0"/>
      <w:divBdr>
        <w:top w:val="none" w:sz="0" w:space="0" w:color="auto"/>
        <w:left w:val="none" w:sz="0" w:space="0" w:color="auto"/>
        <w:bottom w:val="none" w:sz="0" w:space="0" w:color="auto"/>
        <w:right w:val="none" w:sz="0" w:space="0" w:color="auto"/>
      </w:divBdr>
    </w:div>
    <w:div w:id="1150946812">
      <w:bodyDiv w:val="1"/>
      <w:marLeft w:val="0"/>
      <w:marRight w:val="0"/>
      <w:marTop w:val="0"/>
      <w:marBottom w:val="0"/>
      <w:divBdr>
        <w:top w:val="none" w:sz="0" w:space="0" w:color="auto"/>
        <w:left w:val="none" w:sz="0" w:space="0" w:color="auto"/>
        <w:bottom w:val="none" w:sz="0" w:space="0" w:color="auto"/>
        <w:right w:val="none" w:sz="0" w:space="0" w:color="auto"/>
      </w:divBdr>
    </w:div>
    <w:div w:id="1179193245">
      <w:bodyDiv w:val="1"/>
      <w:marLeft w:val="0"/>
      <w:marRight w:val="0"/>
      <w:marTop w:val="0"/>
      <w:marBottom w:val="0"/>
      <w:divBdr>
        <w:top w:val="none" w:sz="0" w:space="0" w:color="auto"/>
        <w:left w:val="none" w:sz="0" w:space="0" w:color="auto"/>
        <w:bottom w:val="none" w:sz="0" w:space="0" w:color="auto"/>
        <w:right w:val="none" w:sz="0" w:space="0" w:color="auto"/>
      </w:divBdr>
    </w:div>
    <w:div w:id="1211267719">
      <w:bodyDiv w:val="1"/>
      <w:marLeft w:val="0"/>
      <w:marRight w:val="0"/>
      <w:marTop w:val="0"/>
      <w:marBottom w:val="0"/>
      <w:divBdr>
        <w:top w:val="none" w:sz="0" w:space="0" w:color="auto"/>
        <w:left w:val="none" w:sz="0" w:space="0" w:color="auto"/>
        <w:bottom w:val="none" w:sz="0" w:space="0" w:color="auto"/>
        <w:right w:val="none" w:sz="0" w:space="0" w:color="auto"/>
      </w:divBdr>
    </w:div>
    <w:div w:id="1219824622">
      <w:bodyDiv w:val="1"/>
      <w:marLeft w:val="0"/>
      <w:marRight w:val="0"/>
      <w:marTop w:val="0"/>
      <w:marBottom w:val="0"/>
      <w:divBdr>
        <w:top w:val="none" w:sz="0" w:space="0" w:color="auto"/>
        <w:left w:val="none" w:sz="0" w:space="0" w:color="auto"/>
        <w:bottom w:val="none" w:sz="0" w:space="0" w:color="auto"/>
        <w:right w:val="none" w:sz="0" w:space="0" w:color="auto"/>
      </w:divBdr>
    </w:div>
    <w:div w:id="1230263613">
      <w:bodyDiv w:val="1"/>
      <w:marLeft w:val="0"/>
      <w:marRight w:val="0"/>
      <w:marTop w:val="0"/>
      <w:marBottom w:val="0"/>
      <w:divBdr>
        <w:top w:val="none" w:sz="0" w:space="0" w:color="auto"/>
        <w:left w:val="none" w:sz="0" w:space="0" w:color="auto"/>
        <w:bottom w:val="none" w:sz="0" w:space="0" w:color="auto"/>
        <w:right w:val="none" w:sz="0" w:space="0" w:color="auto"/>
      </w:divBdr>
    </w:div>
    <w:div w:id="1259876081">
      <w:bodyDiv w:val="1"/>
      <w:marLeft w:val="0"/>
      <w:marRight w:val="0"/>
      <w:marTop w:val="0"/>
      <w:marBottom w:val="0"/>
      <w:divBdr>
        <w:top w:val="none" w:sz="0" w:space="0" w:color="auto"/>
        <w:left w:val="none" w:sz="0" w:space="0" w:color="auto"/>
        <w:bottom w:val="none" w:sz="0" w:space="0" w:color="auto"/>
        <w:right w:val="none" w:sz="0" w:space="0" w:color="auto"/>
      </w:divBdr>
    </w:div>
    <w:div w:id="1264193641">
      <w:bodyDiv w:val="1"/>
      <w:marLeft w:val="0"/>
      <w:marRight w:val="0"/>
      <w:marTop w:val="0"/>
      <w:marBottom w:val="0"/>
      <w:divBdr>
        <w:top w:val="none" w:sz="0" w:space="0" w:color="auto"/>
        <w:left w:val="none" w:sz="0" w:space="0" w:color="auto"/>
        <w:bottom w:val="none" w:sz="0" w:space="0" w:color="auto"/>
        <w:right w:val="none" w:sz="0" w:space="0" w:color="auto"/>
      </w:divBdr>
    </w:div>
    <w:div w:id="1274748338">
      <w:bodyDiv w:val="1"/>
      <w:marLeft w:val="0"/>
      <w:marRight w:val="0"/>
      <w:marTop w:val="0"/>
      <w:marBottom w:val="0"/>
      <w:divBdr>
        <w:top w:val="none" w:sz="0" w:space="0" w:color="auto"/>
        <w:left w:val="none" w:sz="0" w:space="0" w:color="auto"/>
        <w:bottom w:val="none" w:sz="0" w:space="0" w:color="auto"/>
        <w:right w:val="none" w:sz="0" w:space="0" w:color="auto"/>
      </w:divBdr>
    </w:div>
    <w:div w:id="1290014916">
      <w:bodyDiv w:val="1"/>
      <w:marLeft w:val="0"/>
      <w:marRight w:val="0"/>
      <w:marTop w:val="0"/>
      <w:marBottom w:val="0"/>
      <w:divBdr>
        <w:top w:val="none" w:sz="0" w:space="0" w:color="auto"/>
        <w:left w:val="none" w:sz="0" w:space="0" w:color="auto"/>
        <w:bottom w:val="none" w:sz="0" w:space="0" w:color="auto"/>
        <w:right w:val="none" w:sz="0" w:space="0" w:color="auto"/>
      </w:divBdr>
    </w:div>
    <w:div w:id="1334802771">
      <w:bodyDiv w:val="1"/>
      <w:marLeft w:val="0"/>
      <w:marRight w:val="0"/>
      <w:marTop w:val="0"/>
      <w:marBottom w:val="0"/>
      <w:divBdr>
        <w:top w:val="none" w:sz="0" w:space="0" w:color="auto"/>
        <w:left w:val="none" w:sz="0" w:space="0" w:color="auto"/>
        <w:bottom w:val="none" w:sz="0" w:space="0" w:color="auto"/>
        <w:right w:val="none" w:sz="0" w:space="0" w:color="auto"/>
      </w:divBdr>
    </w:div>
    <w:div w:id="1342898570">
      <w:bodyDiv w:val="1"/>
      <w:marLeft w:val="0"/>
      <w:marRight w:val="0"/>
      <w:marTop w:val="0"/>
      <w:marBottom w:val="0"/>
      <w:divBdr>
        <w:top w:val="none" w:sz="0" w:space="0" w:color="auto"/>
        <w:left w:val="none" w:sz="0" w:space="0" w:color="auto"/>
        <w:bottom w:val="none" w:sz="0" w:space="0" w:color="auto"/>
        <w:right w:val="none" w:sz="0" w:space="0" w:color="auto"/>
      </w:divBdr>
    </w:div>
    <w:div w:id="1350066201">
      <w:bodyDiv w:val="1"/>
      <w:marLeft w:val="0"/>
      <w:marRight w:val="0"/>
      <w:marTop w:val="0"/>
      <w:marBottom w:val="0"/>
      <w:divBdr>
        <w:top w:val="none" w:sz="0" w:space="0" w:color="auto"/>
        <w:left w:val="none" w:sz="0" w:space="0" w:color="auto"/>
        <w:bottom w:val="none" w:sz="0" w:space="0" w:color="auto"/>
        <w:right w:val="none" w:sz="0" w:space="0" w:color="auto"/>
      </w:divBdr>
    </w:div>
    <w:div w:id="1350184454">
      <w:bodyDiv w:val="1"/>
      <w:marLeft w:val="0"/>
      <w:marRight w:val="0"/>
      <w:marTop w:val="0"/>
      <w:marBottom w:val="0"/>
      <w:divBdr>
        <w:top w:val="none" w:sz="0" w:space="0" w:color="auto"/>
        <w:left w:val="none" w:sz="0" w:space="0" w:color="auto"/>
        <w:bottom w:val="none" w:sz="0" w:space="0" w:color="auto"/>
        <w:right w:val="none" w:sz="0" w:space="0" w:color="auto"/>
      </w:divBdr>
    </w:div>
    <w:div w:id="1358890098">
      <w:bodyDiv w:val="1"/>
      <w:marLeft w:val="0"/>
      <w:marRight w:val="0"/>
      <w:marTop w:val="0"/>
      <w:marBottom w:val="0"/>
      <w:divBdr>
        <w:top w:val="none" w:sz="0" w:space="0" w:color="auto"/>
        <w:left w:val="none" w:sz="0" w:space="0" w:color="auto"/>
        <w:bottom w:val="none" w:sz="0" w:space="0" w:color="auto"/>
        <w:right w:val="none" w:sz="0" w:space="0" w:color="auto"/>
      </w:divBdr>
    </w:div>
    <w:div w:id="1360156813">
      <w:bodyDiv w:val="1"/>
      <w:marLeft w:val="0"/>
      <w:marRight w:val="0"/>
      <w:marTop w:val="0"/>
      <w:marBottom w:val="0"/>
      <w:divBdr>
        <w:top w:val="none" w:sz="0" w:space="0" w:color="auto"/>
        <w:left w:val="none" w:sz="0" w:space="0" w:color="auto"/>
        <w:bottom w:val="none" w:sz="0" w:space="0" w:color="auto"/>
        <w:right w:val="none" w:sz="0" w:space="0" w:color="auto"/>
      </w:divBdr>
    </w:div>
    <w:div w:id="1361123017">
      <w:bodyDiv w:val="1"/>
      <w:marLeft w:val="0"/>
      <w:marRight w:val="0"/>
      <w:marTop w:val="0"/>
      <w:marBottom w:val="0"/>
      <w:divBdr>
        <w:top w:val="none" w:sz="0" w:space="0" w:color="auto"/>
        <w:left w:val="none" w:sz="0" w:space="0" w:color="auto"/>
        <w:bottom w:val="none" w:sz="0" w:space="0" w:color="auto"/>
        <w:right w:val="none" w:sz="0" w:space="0" w:color="auto"/>
      </w:divBdr>
    </w:div>
    <w:div w:id="1400253700">
      <w:bodyDiv w:val="1"/>
      <w:marLeft w:val="0"/>
      <w:marRight w:val="0"/>
      <w:marTop w:val="0"/>
      <w:marBottom w:val="0"/>
      <w:divBdr>
        <w:top w:val="none" w:sz="0" w:space="0" w:color="auto"/>
        <w:left w:val="none" w:sz="0" w:space="0" w:color="auto"/>
        <w:bottom w:val="none" w:sz="0" w:space="0" w:color="auto"/>
        <w:right w:val="none" w:sz="0" w:space="0" w:color="auto"/>
      </w:divBdr>
    </w:div>
    <w:div w:id="1405761016">
      <w:bodyDiv w:val="1"/>
      <w:marLeft w:val="0"/>
      <w:marRight w:val="0"/>
      <w:marTop w:val="0"/>
      <w:marBottom w:val="0"/>
      <w:divBdr>
        <w:top w:val="none" w:sz="0" w:space="0" w:color="auto"/>
        <w:left w:val="none" w:sz="0" w:space="0" w:color="auto"/>
        <w:bottom w:val="none" w:sz="0" w:space="0" w:color="auto"/>
        <w:right w:val="none" w:sz="0" w:space="0" w:color="auto"/>
      </w:divBdr>
    </w:div>
    <w:div w:id="1420180862">
      <w:bodyDiv w:val="1"/>
      <w:marLeft w:val="0"/>
      <w:marRight w:val="0"/>
      <w:marTop w:val="0"/>
      <w:marBottom w:val="0"/>
      <w:divBdr>
        <w:top w:val="none" w:sz="0" w:space="0" w:color="auto"/>
        <w:left w:val="none" w:sz="0" w:space="0" w:color="auto"/>
        <w:bottom w:val="none" w:sz="0" w:space="0" w:color="auto"/>
        <w:right w:val="none" w:sz="0" w:space="0" w:color="auto"/>
      </w:divBdr>
    </w:div>
    <w:div w:id="1434394914">
      <w:bodyDiv w:val="1"/>
      <w:marLeft w:val="0"/>
      <w:marRight w:val="0"/>
      <w:marTop w:val="0"/>
      <w:marBottom w:val="0"/>
      <w:divBdr>
        <w:top w:val="none" w:sz="0" w:space="0" w:color="auto"/>
        <w:left w:val="none" w:sz="0" w:space="0" w:color="auto"/>
        <w:bottom w:val="none" w:sz="0" w:space="0" w:color="auto"/>
        <w:right w:val="none" w:sz="0" w:space="0" w:color="auto"/>
      </w:divBdr>
    </w:div>
    <w:div w:id="1455631514">
      <w:bodyDiv w:val="1"/>
      <w:marLeft w:val="0"/>
      <w:marRight w:val="0"/>
      <w:marTop w:val="0"/>
      <w:marBottom w:val="0"/>
      <w:divBdr>
        <w:top w:val="none" w:sz="0" w:space="0" w:color="auto"/>
        <w:left w:val="none" w:sz="0" w:space="0" w:color="auto"/>
        <w:bottom w:val="none" w:sz="0" w:space="0" w:color="auto"/>
        <w:right w:val="none" w:sz="0" w:space="0" w:color="auto"/>
      </w:divBdr>
      <w:divsChild>
        <w:div w:id="1209411852">
          <w:marLeft w:val="0"/>
          <w:marRight w:val="0"/>
          <w:marTop w:val="0"/>
          <w:marBottom w:val="0"/>
          <w:divBdr>
            <w:top w:val="none" w:sz="0" w:space="0" w:color="auto"/>
            <w:left w:val="none" w:sz="0" w:space="0" w:color="auto"/>
            <w:bottom w:val="none" w:sz="0" w:space="0" w:color="auto"/>
            <w:right w:val="none" w:sz="0" w:space="0" w:color="auto"/>
          </w:divBdr>
          <w:divsChild>
            <w:div w:id="702245947">
              <w:marLeft w:val="0"/>
              <w:marRight w:val="0"/>
              <w:marTop w:val="0"/>
              <w:marBottom w:val="0"/>
              <w:divBdr>
                <w:top w:val="none" w:sz="0" w:space="0" w:color="auto"/>
                <w:left w:val="none" w:sz="0" w:space="0" w:color="auto"/>
                <w:bottom w:val="none" w:sz="0" w:space="0" w:color="auto"/>
                <w:right w:val="none" w:sz="0" w:space="0" w:color="auto"/>
              </w:divBdr>
              <w:divsChild>
                <w:div w:id="1633361926">
                  <w:marLeft w:val="0"/>
                  <w:marRight w:val="0"/>
                  <w:marTop w:val="0"/>
                  <w:marBottom w:val="0"/>
                  <w:divBdr>
                    <w:top w:val="none" w:sz="0" w:space="0" w:color="auto"/>
                    <w:left w:val="none" w:sz="0" w:space="0" w:color="auto"/>
                    <w:bottom w:val="none" w:sz="0" w:space="0" w:color="auto"/>
                    <w:right w:val="none" w:sz="0" w:space="0" w:color="auto"/>
                  </w:divBdr>
                  <w:divsChild>
                    <w:div w:id="15660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429563">
      <w:bodyDiv w:val="1"/>
      <w:marLeft w:val="0"/>
      <w:marRight w:val="0"/>
      <w:marTop w:val="0"/>
      <w:marBottom w:val="0"/>
      <w:divBdr>
        <w:top w:val="none" w:sz="0" w:space="0" w:color="auto"/>
        <w:left w:val="none" w:sz="0" w:space="0" w:color="auto"/>
        <w:bottom w:val="none" w:sz="0" w:space="0" w:color="auto"/>
        <w:right w:val="none" w:sz="0" w:space="0" w:color="auto"/>
      </w:divBdr>
    </w:div>
    <w:div w:id="1474785090">
      <w:bodyDiv w:val="1"/>
      <w:marLeft w:val="0"/>
      <w:marRight w:val="0"/>
      <w:marTop w:val="0"/>
      <w:marBottom w:val="0"/>
      <w:divBdr>
        <w:top w:val="none" w:sz="0" w:space="0" w:color="auto"/>
        <w:left w:val="none" w:sz="0" w:space="0" w:color="auto"/>
        <w:bottom w:val="none" w:sz="0" w:space="0" w:color="auto"/>
        <w:right w:val="none" w:sz="0" w:space="0" w:color="auto"/>
      </w:divBdr>
    </w:div>
    <w:div w:id="1489324729">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20196243">
      <w:bodyDiv w:val="1"/>
      <w:marLeft w:val="0"/>
      <w:marRight w:val="0"/>
      <w:marTop w:val="0"/>
      <w:marBottom w:val="0"/>
      <w:divBdr>
        <w:top w:val="none" w:sz="0" w:space="0" w:color="auto"/>
        <w:left w:val="none" w:sz="0" w:space="0" w:color="auto"/>
        <w:bottom w:val="none" w:sz="0" w:space="0" w:color="auto"/>
        <w:right w:val="none" w:sz="0" w:space="0" w:color="auto"/>
      </w:divBdr>
    </w:div>
    <w:div w:id="1549757637">
      <w:bodyDiv w:val="1"/>
      <w:marLeft w:val="0"/>
      <w:marRight w:val="0"/>
      <w:marTop w:val="0"/>
      <w:marBottom w:val="0"/>
      <w:divBdr>
        <w:top w:val="none" w:sz="0" w:space="0" w:color="auto"/>
        <w:left w:val="none" w:sz="0" w:space="0" w:color="auto"/>
        <w:bottom w:val="none" w:sz="0" w:space="0" w:color="auto"/>
        <w:right w:val="none" w:sz="0" w:space="0" w:color="auto"/>
      </w:divBdr>
      <w:divsChild>
        <w:div w:id="29578301">
          <w:marLeft w:val="0"/>
          <w:marRight w:val="0"/>
          <w:marTop w:val="0"/>
          <w:marBottom w:val="0"/>
          <w:divBdr>
            <w:top w:val="none" w:sz="0" w:space="0" w:color="auto"/>
            <w:left w:val="none" w:sz="0" w:space="0" w:color="auto"/>
            <w:bottom w:val="none" w:sz="0" w:space="0" w:color="auto"/>
            <w:right w:val="none" w:sz="0" w:space="0" w:color="auto"/>
          </w:divBdr>
          <w:divsChild>
            <w:div w:id="516432501">
              <w:marLeft w:val="0"/>
              <w:marRight w:val="0"/>
              <w:marTop w:val="0"/>
              <w:marBottom w:val="0"/>
              <w:divBdr>
                <w:top w:val="none" w:sz="0" w:space="0" w:color="auto"/>
                <w:left w:val="none" w:sz="0" w:space="0" w:color="auto"/>
                <w:bottom w:val="none" w:sz="0" w:space="0" w:color="auto"/>
                <w:right w:val="none" w:sz="0" w:space="0" w:color="auto"/>
              </w:divBdr>
            </w:div>
            <w:div w:id="167448046">
              <w:marLeft w:val="0"/>
              <w:marRight w:val="0"/>
              <w:marTop w:val="0"/>
              <w:marBottom w:val="0"/>
              <w:divBdr>
                <w:top w:val="none" w:sz="0" w:space="0" w:color="auto"/>
                <w:left w:val="none" w:sz="0" w:space="0" w:color="auto"/>
                <w:bottom w:val="none" w:sz="0" w:space="0" w:color="auto"/>
                <w:right w:val="none" w:sz="0" w:space="0" w:color="auto"/>
              </w:divBdr>
              <w:divsChild>
                <w:div w:id="1139228239">
                  <w:marLeft w:val="0"/>
                  <w:marRight w:val="0"/>
                  <w:marTop w:val="0"/>
                  <w:marBottom w:val="0"/>
                  <w:divBdr>
                    <w:top w:val="none" w:sz="0" w:space="0" w:color="auto"/>
                    <w:left w:val="none" w:sz="0" w:space="0" w:color="auto"/>
                    <w:bottom w:val="none" w:sz="0" w:space="0" w:color="auto"/>
                    <w:right w:val="none" w:sz="0" w:space="0" w:color="auto"/>
                  </w:divBdr>
                  <w:divsChild>
                    <w:div w:id="17399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5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6299">
      <w:bodyDiv w:val="1"/>
      <w:marLeft w:val="0"/>
      <w:marRight w:val="0"/>
      <w:marTop w:val="0"/>
      <w:marBottom w:val="0"/>
      <w:divBdr>
        <w:top w:val="none" w:sz="0" w:space="0" w:color="auto"/>
        <w:left w:val="none" w:sz="0" w:space="0" w:color="auto"/>
        <w:bottom w:val="none" w:sz="0" w:space="0" w:color="auto"/>
        <w:right w:val="none" w:sz="0" w:space="0" w:color="auto"/>
      </w:divBdr>
    </w:div>
    <w:div w:id="1560283352">
      <w:bodyDiv w:val="1"/>
      <w:marLeft w:val="0"/>
      <w:marRight w:val="0"/>
      <w:marTop w:val="0"/>
      <w:marBottom w:val="0"/>
      <w:divBdr>
        <w:top w:val="none" w:sz="0" w:space="0" w:color="auto"/>
        <w:left w:val="none" w:sz="0" w:space="0" w:color="auto"/>
        <w:bottom w:val="none" w:sz="0" w:space="0" w:color="auto"/>
        <w:right w:val="none" w:sz="0" w:space="0" w:color="auto"/>
      </w:divBdr>
    </w:div>
    <w:div w:id="1572158397">
      <w:bodyDiv w:val="1"/>
      <w:marLeft w:val="0"/>
      <w:marRight w:val="0"/>
      <w:marTop w:val="0"/>
      <w:marBottom w:val="0"/>
      <w:divBdr>
        <w:top w:val="none" w:sz="0" w:space="0" w:color="auto"/>
        <w:left w:val="none" w:sz="0" w:space="0" w:color="auto"/>
        <w:bottom w:val="none" w:sz="0" w:space="0" w:color="auto"/>
        <w:right w:val="none" w:sz="0" w:space="0" w:color="auto"/>
      </w:divBdr>
    </w:div>
    <w:div w:id="1599168282">
      <w:bodyDiv w:val="1"/>
      <w:marLeft w:val="0"/>
      <w:marRight w:val="0"/>
      <w:marTop w:val="0"/>
      <w:marBottom w:val="0"/>
      <w:divBdr>
        <w:top w:val="none" w:sz="0" w:space="0" w:color="auto"/>
        <w:left w:val="none" w:sz="0" w:space="0" w:color="auto"/>
        <w:bottom w:val="none" w:sz="0" w:space="0" w:color="auto"/>
        <w:right w:val="none" w:sz="0" w:space="0" w:color="auto"/>
      </w:divBdr>
    </w:div>
    <w:div w:id="1607231692">
      <w:bodyDiv w:val="1"/>
      <w:marLeft w:val="0"/>
      <w:marRight w:val="0"/>
      <w:marTop w:val="0"/>
      <w:marBottom w:val="0"/>
      <w:divBdr>
        <w:top w:val="none" w:sz="0" w:space="0" w:color="auto"/>
        <w:left w:val="none" w:sz="0" w:space="0" w:color="auto"/>
        <w:bottom w:val="none" w:sz="0" w:space="0" w:color="auto"/>
        <w:right w:val="none" w:sz="0" w:space="0" w:color="auto"/>
      </w:divBdr>
    </w:div>
    <w:div w:id="1632713128">
      <w:bodyDiv w:val="1"/>
      <w:marLeft w:val="0"/>
      <w:marRight w:val="0"/>
      <w:marTop w:val="0"/>
      <w:marBottom w:val="0"/>
      <w:divBdr>
        <w:top w:val="none" w:sz="0" w:space="0" w:color="auto"/>
        <w:left w:val="none" w:sz="0" w:space="0" w:color="auto"/>
        <w:bottom w:val="none" w:sz="0" w:space="0" w:color="auto"/>
        <w:right w:val="none" w:sz="0" w:space="0" w:color="auto"/>
      </w:divBdr>
    </w:div>
    <w:div w:id="1633900709">
      <w:bodyDiv w:val="1"/>
      <w:marLeft w:val="0"/>
      <w:marRight w:val="0"/>
      <w:marTop w:val="0"/>
      <w:marBottom w:val="0"/>
      <w:divBdr>
        <w:top w:val="none" w:sz="0" w:space="0" w:color="auto"/>
        <w:left w:val="none" w:sz="0" w:space="0" w:color="auto"/>
        <w:bottom w:val="none" w:sz="0" w:space="0" w:color="auto"/>
        <w:right w:val="none" w:sz="0" w:space="0" w:color="auto"/>
      </w:divBdr>
    </w:div>
    <w:div w:id="1652366035">
      <w:bodyDiv w:val="1"/>
      <w:marLeft w:val="0"/>
      <w:marRight w:val="0"/>
      <w:marTop w:val="0"/>
      <w:marBottom w:val="0"/>
      <w:divBdr>
        <w:top w:val="none" w:sz="0" w:space="0" w:color="auto"/>
        <w:left w:val="none" w:sz="0" w:space="0" w:color="auto"/>
        <w:bottom w:val="none" w:sz="0" w:space="0" w:color="auto"/>
        <w:right w:val="none" w:sz="0" w:space="0" w:color="auto"/>
      </w:divBdr>
    </w:div>
    <w:div w:id="1693608734">
      <w:bodyDiv w:val="1"/>
      <w:marLeft w:val="0"/>
      <w:marRight w:val="0"/>
      <w:marTop w:val="0"/>
      <w:marBottom w:val="0"/>
      <w:divBdr>
        <w:top w:val="none" w:sz="0" w:space="0" w:color="auto"/>
        <w:left w:val="none" w:sz="0" w:space="0" w:color="auto"/>
        <w:bottom w:val="none" w:sz="0" w:space="0" w:color="auto"/>
        <w:right w:val="none" w:sz="0" w:space="0" w:color="auto"/>
      </w:divBdr>
    </w:div>
    <w:div w:id="1703357896">
      <w:bodyDiv w:val="1"/>
      <w:marLeft w:val="0"/>
      <w:marRight w:val="0"/>
      <w:marTop w:val="0"/>
      <w:marBottom w:val="0"/>
      <w:divBdr>
        <w:top w:val="none" w:sz="0" w:space="0" w:color="auto"/>
        <w:left w:val="none" w:sz="0" w:space="0" w:color="auto"/>
        <w:bottom w:val="none" w:sz="0" w:space="0" w:color="auto"/>
        <w:right w:val="none" w:sz="0" w:space="0" w:color="auto"/>
      </w:divBdr>
    </w:div>
    <w:div w:id="1703701218">
      <w:bodyDiv w:val="1"/>
      <w:marLeft w:val="0"/>
      <w:marRight w:val="0"/>
      <w:marTop w:val="0"/>
      <w:marBottom w:val="0"/>
      <w:divBdr>
        <w:top w:val="none" w:sz="0" w:space="0" w:color="auto"/>
        <w:left w:val="none" w:sz="0" w:space="0" w:color="auto"/>
        <w:bottom w:val="none" w:sz="0" w:space="0" w:color="auto"/>
        <w:right w:val="none" w:sz="0" w:space="0" w:color="auto"/>
      </w:divBdr>
    </w:div>
    <w:div w:id="1716850107">
      <w:bodyDiv w:val="1"/>
      <w:marLeft w:val="0"/>
      <w:marRight w:val="0"/>
      <w:marTop w:val="0"/>
      <w:marBottom w:val="0"/>
      <w:divBdr>
        <w:top w:val="none" w:sz="0" w:space="0" w:color="auto"/>
        <w:left w:val="none" w:sz="0" w:space="0" w:color="auto"/>
        <w:bottom w:val="none" w:sz="0" w:space="0" w:color="auto"/>
        <w:right w:val="none" w:sz="0" w:space="0" w:color="auto"/>
      </w:divBdr>
    </w:div>
    <w:div w:id="1724987757">
      <w:bodyDiv w:val="1"/>
      <w:marLeft w:val="0"/>
      <w:marRight w:val="0"/>
      <w:marTop w:val="0"/>
      <w:marBottom w:val="0"/>
      <w:divBdr>
        <w:top w:val="none" w:sz="0" w:space="0" w:color="auto"/>
        <w:left w:val="none" w:sz="0" w:space="0" w:color="auto"/>
        <w:bottom w:val="none" w:sz="0" w:space="0" w:color="auto"/>
        <w:right w:val="none" w:sz="0" w:space="0" w:color="auto"/>
      </w:divBdr>
    </w:div>
    <w:div w:id="1740665016">
      <w:bodyDiv w:val="1"/>
      <w:marLeft w:val="0"/>
      <w:marRight w:val="0"/>
      <w:marTop w:val="0"/>
      <w:marBottom w:val="0"/>
      <w:divBdr>
        <w:top w:val="none" w:sz="0" w:space="0" w:color="auto"/>
        <w:left w:val="none" w:sz="0" w:space="0" w:color="auto"/>
        <w:bottom w:val="none" w:sz="0" w:space="0" w:color="auto"/>
        <w:right w:val="none" w:sz="0" w:space="0" w:color="auto"/>
      </w:divBdr>
    </w:div>
    <w:div w:id="1751194283">
      <w:bodyDiv w:val="1"/>
      <w:marLeft w:val="0"/>
      <w:marRight w:val="0"/>
      <w:marTop w:val="0"/>
      <w:marBottom w:val="0"/>
      <w:divBdr>
        <w:top w:val="none" w:sz="0" w:space="0" w:color="auto"/>
        <w:left w:val="none" w:sz="0" w:space="0" w:color="auto"/>
        <w:bottom w:val="none" w:sz="0" w:space="0" w:color="auto"/>
        <w:right w:val="none" w:sz="0" w:space="0" w:color="auto"/>
      </w:divBdr>
    </w:div>
    <w:div w:id="1751924613">
      <w:bodyDiv w:val="1"/>
      <w:marLeft w:val="0"/>
      <w:marRight w:val="0"/>
      <w:marTop w:val="0"/>
      <w:marBottom w:val="0"/>
      <w:divBdr>
        <w:top w:val="none" w:sz="0" w:space="0" w:color="auto"/>
        <w:left w:val="none" w:sz="0" w:space="0" w:color="auto"/>
        <w:bottom w:val="none" w:sz="0" w:space="0" w:color="auto"/>
        <w:right w:val="none" w:sz="0" w:space="0" w:color="auto"/>
      </w:divBdr>
    </w:div>
    <w:div w:id="1757239132">
      <w:bodyDiv w:val="1"/>
      <w:marLeft w:val="0"/>
      <w:marRight w:val="0"/>
      <w:marTop w:val="0"/>
      <w:marBottom w:val="0"/>
      <w:divBdr>
        <w:top w:val="none" w:sz="0" w:space="0" w:color="auto"/>
        <w:left w:val="none" w:sz="0" w:space="0" w:color="auto"/>
        <w:bottom w:val="none" w:sz="0" w:space="0" w:color="auto"/>
        <w:right w:val="none" w:sz="0" w:space="0" w:color="auto"/>
      </w:divBdr>
      <w:divsChild>
        <w:div w:id="1566800053">
          <w:marLeft w:val="0"/>
          <w:marRight w:val="0"/>
          <w:marTop w:val="0"/>
          <w:marBottom w:val="0"/>
          <w:divBdr>
            <w:top w:val="none" w:sz="0" w:space="0" w:color="auto"/>
            <w:left w:val="none" w:sz="0" w:space="0" w:color="auto"/>
            <w:bottom w:val="none" w:sz="0" w:space="0" w:color="auto"/>
            <w:right w:val="none" w:sz="0" w:space="0" w:color="auto"/>
          </w:divBdr>
          <w:divsChild>
            <w:div w:id="1369531882">
              <w:marLeft w:val="0"/>
              <w:marRight w:val="0"/>
              <w:marTop w:val="0"/>
              <w:marBottom w:val="0"/>
              <w:divBdr>
                <w:top w:val="none" w:sz="0" w:space="0" w:color="auto"/>
                <w:left w:val="none" w:sz="0" w:space="0" w:color="auto"/>
                <w:bottom w:val="none" w:sz="0" w:space="0" w:color="auto"/>
                <w:right w:val="none" w:sz="0" w:space="0" w:color="auto"/>
              </w:divBdr>
            </w:div>
            <w:div w:id="1010331176">
              <w:marLeft w:val="0"/>
              <w:marRight w:val="0"/>
              <w:marTop w:val="0"/>
              <w:marBottom w:val="0"/>
              <w:divBdr>
                <w:top w:val="none" w:sz="0" w:space="0" w:color="auto"/>
                <w:left w:val="none" w:sz="0" w:space="0" w:color="auto"/>
                <w:bottom w:val="none" w:sz="0" w:space="0" w:color="auto"/>
                <w:right w:val="none" w:sz="0" w:space="0" w:color="auto"/>
              </w:divBdr>
              <w:divsChild>
                <w:div w:id="1768963221">
                  <w:marLeft w:val="0"/>
                  <w:marRight w:val="0"/>
                  <w:marTop w:val="0"/>
                  <w:marBottom w:val="0"/>
                  <w:divBdr>
                    <w:top w:val="none" w:sz="0" w:space="0" w:color="auto"/>
                    <w:left w:val="none" w:sz="0" w:space="0" w:color="auto"/>
                    <w:bottom w:val="none" w:sz="0" w:space="0" w:color="auto"/>
                    <w:right w:val="none" w:sz="0" w:space="0" w:color="auto"/>
                  </w:divBdr>
                  <w:divsChild>
                    <w:div w:id="150092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92925">
      <w:bodyDiv w:val="1"/>
      <w:marLeft w:val="0"/>
      <w:marRight w:val="0"/>
      <w:marTop w:val="0"/>
      <w:marBottom w:val="0"/>
      <w:divBdr>
        <w:top w:val="none" w:sz="0" w:space="0" w:color="auto"/>
        <w:left w:val="none" w:sz="0" w:space="0" w:color="auto"/>
        <w:bottom w:val="none" w:sz="0" w:space="0" w:color="auto"/>
        <w:right w:val="none" w:sz="0" w:space="0" w:color="auto"/>
      </w:divBdr>
    </w:div>
    <w:div w:id="1769960007">
      <w:bodyDiv w:val="1"/>
      <w:marLeft w:val="0"/>
      <w:marRight w:val="0"/>
      <w:marTop w:val="0"/>
      <w:marBottom w:val="0"/>
      <w:divBdr>
        <w:top w:val="none" w:sz="0" w:space="0" w:color="auto"/>
        <w:left w:val="none" w:sz="0" w:space="0" w:color="auto"/>
        <w:bottom w:val="none" w:sz="0" w:space="0" w:color="auto"/>
        <w:right w:val="none" w:sz="0" w:space="0" w:color="auto"/>
      </w:divBdr>
    </w:div>
    <w:div w:id="1774322571">
      <w:bodyDiv w:val="1"/>
      <w:marLeft w:val="0"/>
      <w:marRight w:val="0"/>
      <w:marTop w:val="0"/>
      <w:marBottom w:val="0"/>
      <w:divBdr>
        <w:top w:val="none" w:sz="0" w:space="0" w:color="auto"/>
        <w:left w:val="none" w:sz="0" w:space="0" w:color="auto"/>
        <w:bottom w:val="none" w:sz="0" w:space="0" w:color="auto"/>
        <w:right w:val="none" w:sz="0" w:space="0" w:color="auto"/>
      </w:divBdr>
      <w:divsChild>
        <w:div w:id="1197739368">
          <w:marLeft w:val="0"/>
          <w:marRight w:val="0"/>
          <w:marTop w:val="0"/>
          <w:marBottom w:val="0"/>
          <w:divBdr>
            <w:top w:val="none" w:sz="0" w:space="0" w:color="auto"/>
            <w:left w:val="none" w:sz="0" w:space="0" w:color="auto"/>
            <w:bottom w:val="none" w:sz="0" w:space="0" w:color="auto"/>
            <w:right w:val="none" w:sz="0" w:space="0" w:color="auto"/>
          </w:divBdr>
          <w:divsChild>
            <w:div w:id="716471236">
              <w:marLeft w:val="0"/>
              <w:marRight w:val="0"/>
              <w:marTop w:val="0"/>
              <w:marBottom w:val="0"/>
              <w:divBdr>
                <w:top w:val="none" w:sz="0" w:space="0" w:color="auto"/>
                <w:left w:val="none" w:sz="0" w:space="0" w:color="auto"/>
                <w:bottom w:val="none" w:sz="0" w:space="0" w:color="auto"/>
                <w:right w:val="none" w:sz="0" w:space="0" w:color="auto"/>
              </w:divBdr>
              <w:divsChild>
                <w:div w:id="5018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836720">
      <w:bodyDiv w:val="1"/>
      <w:marLeft w:val="0"/>
      <w:marRight w:val="0"/>
      <w:marTop w:val="0"/>
      <w:marBottom w:val="0"/>
      <w:divBdr>
        <w:top w:val="none" w:sz="0" w:space="0" w:color="auto"/>
        <w:left w:val="none" w:sz="0" w:space="0" w:color="auto"/>
        <w:bottom w:val="none" w:sz="0" w:space="0" w:color="auto"/>
        <w:right w:val="none" w:sz="0" w:space="0" w:color="auto"/>
      </w:divBdr>
    </w:div>
    <w:div w:id="1786071408">
      <w:bodyDiv w:val="1"/>
      <w:marLeft w:val="0"/>
      <w:marRight w:val="0"/>
      <w:marTop w:val="0"/>
      <w:marBottom w:val="0"/>
      <w:divBdr>
        <w:top w:val="none" w:sz="0" w:space="0" w:color="auto"/>
        <w:left w:val="none" w:sz="0" w:space="0" w:color="auto"/>
        <w:bottom w:val="none" w:sz="0" w:space="0" w:color="auto"/>
        <w:right w:val="none" w:sz="0" w:space="0" w:color="auto"/>
      </w:divBdr>
    </w:div>
    <w:div w:id="1841770529">
      <w:bodyDiv w:val="1"/>
      <w:marLeft w:val="0"/>
      <w:marRight w:val="0"/>
      <w:marTop w:val="0"/>
      <w:marBottom w:val="0"/>
      <w:divBdr>
        <w:top w:val="none" w:sz="0" w:space="0" w:color="auto"/>
        <w:left w:val="none" w:sz="0" w:space="0" w:color="auto"/>
        <w:bottom w:val="none" w:sz="0" w:space="0" w:color="auto"/>
        <w:right w:val="none" w:sz="0" w:space="0" w:color="auto"/>
      </w:divBdr>
    </w:div>
    <w:div w:id="1847132700">
      <w:bodyDiv w:val="1"/>
      <w:marLeft w:val="0"/>
      <w:marRight w:val="0"/>
      <w:marTop w:val="0"/>
      <w:marBottom w:val="0"/>
      <w:divBdr>
        <w:top w:val="none" w:sz="0" w:space="0" w:color="auto"/>
        <w:left w:val="none" w:sz="0" w:space="0" w:color="auto"/>
        <w:bottom w:val="none" w:sz="0" w:space="0" w:color="auto"/>
        <w:right w:val="none" w:sz="0" w:space="0" w:color="auto"/>
      </w:divBdr>
    </w:div>
    <w:div w:id="1868523777">
      <w:bodyDiv w:val="1"/>
      <w:marLeft w:val="0"/>
      <w:marRight w:val="0"/>
      <w:marTop w:val="0"/>
      <w:marBottom w:val="0"/>
      <w:divBdr>
        <w:top w:val="none" w:sz="0" w:space="0" w:color="auto"/>
        <w:left w:val="none" w:sz="0" w:space="0" w:color="auto"/>
        <w:bottom w:val="none" w:sz="0" w:space="0" w:color="auto"/>
        <w:right w:val="none" w:sz="0" w:space="0" w:color="auto"/>
      </w:divBdr>
    </w:div>
    <w:div w:id="1878423073">
      <w:bodyDiv w:val="1"/>
      <w:marLeft w:val="0"/>
      <w:marRight w:val="0"/>
      <w:marTop w:val="0"/>
      <w:marBottom w:val="0"/>
      <w:divBdr>
        <w:top w:val="none" w:sz="0" w:space="0" w:color="auto"/>
        <w:left w:val="none" w:sz="0" w:space="0" w:color="auto"/>
        <w:bottom w:val="none" w:sz="0" w:space="0" w:color="auto"/>
        <w:right w:val="none" w:sz="0" w:space="0" w:color="auto"/>
      </w:divBdr>
    </w:div>
    <w:div w:id="1886215285">
      <w:bodyDiv w:val="1"/>
      <w:marLeft w:val="0"/>
      <w:marRight w:val="0"/>
      <w:marTop w:val="0"/>
      <w:marBottom w:val="0"/>
      <w:divBdr>
        <w:top w:val="none" w:sz="0" w:space="0" w:color="auto"/>
        <w:left w:val="none" w:sz="0" w:space="0" w:color="auto"/>
        <w:bottom w:val="none" w:sz="0" w:space="0" w:color="auto"/>
        <w:right w:val="none" w:sz="0" w:space="0" w:color="auto"/>
      </w:divBdr>
    </w:div>
    <w:div w:id="1892156239">
      <w:bodyDiv w:val="1"/>
      <w:marLeft w:val="0"/>
      <w:marRight w:val="0"/>
      <w:marTop w:val="0"/>
      <w:marBottom w:val="0"/>
      <w:divBdr>
        <w:top w:val="none" w:sz="0" w:space="0" w:color="auto"/>
        <w:left w:val="none" w:sz="0" w:space="0" w:color="auto"/>
        <w:bottom w:val="none" w:sz="0" w:space="0" w:color="auto"/>
        <w:right w:val="none" w:sz="0" w:space="0" w:color="auto"/>
      </w:divBdr>
    </w:div>
    <w:div w:id="1913470162">
      <w:bodyDiv w:val="1"/>
      <w:marLeft w:val="0"/>
      <w:marRight w:val="0"/>
      <w:marTop w:val="0"/>
      <w:marBottom w:val="0"/>
      <w:divBdr>
        <w:top w:val="none" w:sz="0" w:space="0" w:color="auto"/>
        <w:left w:val="none" w:sz="0" w:space="0" w:color="auto"/>
        <w:bottom w:val="none" w:sz="0" w:space="0" w:color="auto"/>
        <w:right w:val="none" w:sz="0" w:space="0" w:color="auto"/>
      </w:divBdr>
    </w:div>
    <w:div w:id="1921526818">
      <w:bodyDiv w:val="1"/>
      <w:marLeft w:val="0"/>
      <w:marRight w:val="0"/>
      <w:marTop w:val="0"/>
      <w:marBottom w:val="0"/>
      <w:divBdr>
        <w:top w:val="none" w:sz="0" w:space="0" w:color="auto"/>
        <w:left w:val="none" w:sz="0" w:space="0" w:color="auto"/>
        <w:bottom w:val="none" w:sz="0" w:space="0" w:color="auto"/>
        <w:right w:val="none" w:sz="0" w:space="0" w:color="auto"/>
      </w:divBdr>
    </w:div>
    <w:div w:id="1933853715">
      <w:bodyDiv w:val="1"/>
      <w:marLeft w:val="0"/>
      <w:marRight w:val="0"/>
      <w:marTop w:val="0"/>
      <w:marBottom w:val="0"/>
      <w:divBdr>
        <w:top w:val="none" w:sz="0" w:space="0" w:color="auto"/>
        <w:left w:val="none" w:sz="0" w:space="0" w:color="auto"/>
        <w:bottom w:val="none" w:sz="0" w:space="0" w:color="auto"/>
        <w:right w:val="none" w:sz="0" w:space="0" w:color="auto"/>
      </w:divBdr>
    </w:div>
    <w:div w:id="1959604664">
      <w:bodyDiv w:val="1"/>
      <w:marLeft w:val="0"/>
      <w:marRight w:val="0"/>
      <w:marTop w:val="0"/>
      <w:marBottom w:val="0"/>
      <w:divBdr>
        <w:top w:val="none" w:sz="0" w:space="0" w:color="auto"/>
        <w:left w:val="none" w:sz="0" w:space="0" w:color="auto"/>
        <w:bottom w:val="none" w:sz="0" w:space="0" w:color="auto"/>
        <w:right w:val="none" w:sz="0" w:space="0" w:color="auto"/>
      </w:divBdr>
    </w:div>
    <w:div w:id="1961951568">
      <w:bodyDiv w:val="1"/>
      <w:marLeft w:val="0"/>
      <w:marRight w:val="0"/>
      <w:marTop w:val="0"/>
      <w:marBottom w:val="0"/>
      <w:divBdr>
        <w:top w:val="none" w:sz="0" w:space="0" w:color="auto"/>
        <w:left w:val="none" w:sz="0" w:space="0" w:color="auto"/>
        <w:bottom w:val="none" w:sz="0" w:space="0" w:color="auto"/>
        <w:right w:val="none" w:sz="0" w:space="0" w:color="auto"/>
      </w:divBdr>
    </w:div>
    <w:div w:id="1964575358">
      <w:bodyDiv w:val="1"/>
      <w:marLeft w:val="0"/>
      <w:marRight w:val="0"/>
      <w:marTop w:val="0"/>
      <w:marBottom w:val="0"/>
      <w:divBdr>
        <w:top w:val="none" w:sz="0" w:space="0" w:color="auto"/>
        <w:left w:val="none" w:sz="0" w:space="0" w:color="auto"/>
        <w:bottom w:val="none" w:sz="0" w:space="0" w:color="auto"/>
        <w:right w:val="none" w:sz="0" w:space="0" w:color="auto"/>
      </w:divBdr>
      <w:divsChild>
        <w:div w:id="483277734">
          <w:marLeft w:val="0"/>
          <w:marRight w:val="0"/>
          <w:marTop w:val="0"/>
          <w:marBottom w:val="0"/>
          <w:divBdr>
            <w:top w:val="none" w:sz="0" w:space="0" w:color="auto"/>
            <w:left w:val="none" w:sz="0" w:space="0" w:color="auto"/>
            <w:bottom w:val="none" w:sz="0" w:space="0" w:color="auto"/>
            <w:right w:val="none" w:sz="0" w:space="0" w:color="auto"/>
          </w:divBdr>
          <w:divsChild>
            <w:div w:id="694698079">
              <w:marLeft w:val="0"/>
              <w:marRight w:val="0"/>
              <w:marTop w:val="0"/>
              <w:marBottom w:val="0"/>
              <w:divBdr>
                <w:top w:val="none" w:sz="0" w:space="0" w:color="auto"/>
                <w:left w:val="none" w:sz="0" w:space="0" w:color="auto"/>
                <w:bottom w:val="none" w:sz="0" w:space="0" w:color="auto"/>
                <w:right w:val="none" w:sz="0" w:space="0" w:color="auto"/>
              </w:divBdr>
            </w:div>
            <w:div w:id="667949190">
              <w:marLeft w:val="0"/>
              <w:marRight w:val="0"/>
              <w:marTop w:val="0"/>
              <w:marBottom w:val="0"/>
              <w:divBdr>
                <w:top w:val="none" w:sz="0" w:space="0" w:color="auto"/>
                <w:left w:val="none" w:sz="0" w:space="0" w:color="auto"/>
                <w:bottom w:val="none" w:sz="0" w:space="0" w:color="auto"/>
                <w:right w:val="none" w:sz="0" w:space="0" w:color="auto"/>
              </w:divBdr>
              <w:divsChild>
                <w:div w:id="1830636440">
                  <w:marLeft w:val="0"/>
                  <w:marRight w:val="0"/>
                  <w:marTop w:val="0"/>
                  <w:marBottom w:val="0"/>
                  <w:divBdr>
                    <w:top w:val="none" w:sz="0" w:space="0" w:color="auto"/>
                    <w:left w:val="none" w:sz="0" w:space="0" w:color="auto"/>
                    <w:bottom w:val="none" w:sz="0" w:space="0" w:color="auto"/>
                    <w:right w:val="none" w:sz="0" w:space="0" w:color="auto"/>
                  </w:divBdr>
                  <w:divsChild>
                    <w:div w:id="55446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19488">
      <w:bodyDiv w:val="1"/>
      <w:marLeft w:val="0"/>
      <w:marRight w:val="0"/>
      <w:marTop w:val="0"/>
      <w:marBottom w:val="0"/>
      <w:divBdr>
        <w:top w:val="none" w:sz="0" w:space="0" w:color="auto"/>
        <w:left w:val="none" w:sz="0" w:space="0" w:color="auto"/>
        <w:bottom w:val="none" w:sz="0" w:space="0" w:color="auto"/>
        <w:right w:val="none" w:sz="0" w:space="0" w:color="auto"/>
      </w:divBdr>
    </w:div>
    <w:div w:id="2027514783">
      <w:bodyDiv w:val="1"/>
      <w:marLeft w:val="0"/>
      <w:marRight w:val="0"/>
      <w:marTop w:val="0"/>
      <w:marBottom w:val="0"/>
      <w:divBdr>
        <w:top w:val="none" w:sz="0" w:space="0" w:color="auto"/>
        <w:left w:val="none" w:sz="0" w:space="0" w:color="auto"/>
        <w:bottom w:val="none" w:sz="0" w:space="0" w:color="auto"/>
        <w:right w:val="none" w:sz="0" w:space="0" w:color="auto"/>
      </w:divBdr>
    </w:div>
    <w:div w:id="2039430153">
      <w:bodyDiv w:val="1"/>
      <w:marLeft w:val="0"/>
      <w:marRight w:val="0"/>
      <w:marTop w:val="0"/>
      <w:marBottom w:val="0"/>
      <w:divBdr>
        <w:top w:val="none" w:sz="0" w:space="0" w:color="auto"/>
        <w:left w:val="none" w:sz="0" w:space="0" w:color="auto"/>
        <w:bottom w:val="none" w:sz="0" w:space="0" w:color="auto"/>
        <w:right w:val="none" w:sz="0" w:space="0" w:color="auto"/>
      </w:divBdr>
    </w:div>
    <w:div w:id="2068995652">
      <w:bodyDiv w:val="1"/>
      <w:marLeft w:val="0"/>
      <w:marRight w:val="0"/>
      <w:marTop w:val="0"/>
      <w:marBottom w:val="0"/>
      <w:divBdr>
        <w:top w:val="none" w:sz="0" w:space="0" w:color="auto"/>
        <w:left w:val="none" w:sz="0" w:space="0" w:color="auto"/>
        <w:bottom w:val="none" w:sz="0" w:space="0" w:color="auto"/>
        <w:right w:val="none" w:sz="0" w:space="0" w:color="auto"/>
      </w:divBdr>
      <w:divsChild>
        <w:div w:id="866255288">
          <w:marLeft w:val="0"/>
          <w:marRight w:val="0"/>
          <w:marTop w:val="0"/>
          <w:marBottom w:val="0"/>
          <w:divBdr>
            <w:top w:val="none" w:sz="0" w:space="0" w:color="auto"/>
            <w:left w:val="none" w:sz="0" w:space="0" w:color="auto"/>
            <w:bottom w:val="none" w:sz="0" w:space="0" w:color="auto"/>
            <w:right w:val="none" w:sz="0" w:space="0" w:color="auto"/>
          </w:divBdr>
          <w:divsChild>
            <w:div w:id="341670121">
              <w:marLeft w:val="0"/>
              <w:marRight w:val="0"/>
              <w:marTop w:val="0"/>
              <w:marBottom w:val="0"/>
              <w:divBdr>
                <w:top w:val="none" w:sz="0" w:space="0" w:color="auto"/>
                <w:left w:val="none" w:sz="0" w:space="0" w:color="auto"/>
                <w:bottom w:val="none" w:sz="0" w:space="0" w:color="auto"/>
                <w:right w:val="none" w:sz="0" w:space="0" w:color="auto"/>
              </w:divBdr>
            </w:div>
            <w:div w:id="2139570403">
              <w:marLeft w:val="0"/>
              <w:marRight w:val="0"/>
              <w:marTop w:val="0"/>
              <w:marBottom w:val="0"/>
              <w:divBdr>
                <w:top w:val="none" w:sz="0" w:space="0" w:color="auto"/>
                <w:left w:val="none" w:sz="0" w:space="0" w:color="auto"/>
                <w:bottom w:val="none" w:sz="0" w:space="0" w:color="auto"/>
                <w:right w:val="none" w:sz="0" w:space="0" w:color="auto"/>
              </w:divBdr>
              <w:divsChild>
                <w:div w:id="1068268963">
                  <w:marLeft w:val="0"/>
                  <w:marRight w:val="0"/>
                  <w:marTop w:val="0"/>
                  <w:marBottom w:val="0"/>
                  <w:divBdr>
                    <w:top w:val="none" w:sz="0" w:space="0" w:color="auto"/>
                    <w:left w:val="none" w:sz="0" w:space="0" w:color="auto"/>
                    <w:bottom w:val="none" w:sz="0" w:space="0" w:color="auto"/>
                    <w:right w:val="none" w:sz="0" w:space="0" w:color="auto"/>
                  </w:divBdr>
                  <w:divsChild>
                    <w:div w:id="55378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86627">
      <w:bodyDiv w:val="1"/>
      <w:marLeft w:val="0"/>
      <w:marRight w:val="0"/>
      <w:marTop w:val="0"/>
      <w:marBottom w:val="0"/>
      <w:divBdr>
        <w:top w:val="none" w:sz="0" w:space="0" w:color="auto"/>
        <w:left w:val="none" w:sz="0" w:space="0" w:color="auto"/>
        <w:bottom w:val="none" w:sz="0" w:space="0" w:color="auto"/>
        <w:right w:val="none" w:sz="0" w:space="0" w:color="auto"/>
      </w:divBdr>
    </w:div>
    <w:div w:id="2097089058">
      <w:bodyDiv w:val="1"/>
      <w:marLeft w:val="0"/>
      <w:marRight w:val="0"/>
      <w:marTop w:val="0"/>
      <w:marBottom w:val="0"/>
      <w:divBdr>
        <w:top w:val="none" w:sz="0" w:space="0" w:color="auto"/>
        <w:left w:val="none" w:sz="0" w:space="0" w:color="auto"/>
        <w:bottom w:val="none" w:sz="0" w:space="0" w:color="auto"/>
        <w:right w:val="none" w:sz="0" w:space="0" w:color="auto"/>
      </w:divBdr>
    </w:div>
    <w:div w:id="2109543750">
      <w:bodyDiv w:val="1"/>
      <w:marLeft w:val="0"/>
      <w:marRight w:val="0"/>
      <w:marTop w:val="0"/>
      <w:marBottom w:val="0"/>
      <w:divBdr>
        <w:top w:val="none" w:sz="0" w:space="0" w:color="auto"/>
        <w:left w:val="none" w:sz="0" w:space="0" w:color="auto"/>
        <w:bottom w:val="none" w:sz="0" w:space="0" w:color="auto"/>
        <w:right w:val="none" w:sz="0" w:space="0" w:color="auto"/>
      </w:divBdr>
    </w:div>
    <w:div w:id="2111313560">
      <w:bodyDiv w:val="1"/>
      <w:marLeft w:val="0"/>
      <w:marRight w:val="0"/>
      <w:marTop w:val="0"/>
      <w:marBottom w:val="0"/>
      <w:divBdr>
        <w:top w:val="none" w:sz="0" w:space="0" w:color="auto"/>
        <w:left w:val="none" w:sz="0" w:space="0" w:color="auto"/>
        <w:bottom w:val="none" w:sz="0" w:space="0" w:color="auto"/>
        <w:right w:val="none" w:sz="0" w:space="0" w:color="auto"/>
      </w:divBdr>
      <w:divsChild>
        <w:div w:id="829441906">
          <w:marLeft w:val="0"/>
          <w:marRight w:val="0"/>
          <w:marTop w:val="0"/>
          <w:marBottom w:val="0"/>
          <w:divBdr>
            <w:top w:val="none" w:sz="0" w:space="0" w:color="auto"/>
            <w:left w:val="none" w:sz="0" w:space="0" w:color="auto"/>
            <w:bottom w:val="none" w:sz="0" w:space="0" w:color="auto"/>
            <w:right w:val="none" w:sz="0" w:space="0" w:color="auto"/>
          </w:divBdr>
          <w:divsChild>
            <w:div w:id="237711812">
              <w:marLeft w:val="0"/>
              <w:marRight w:val="0"/>
              <w:marTop w:val="0"/>
              <w:marBottom w:val="0"/>
              <w:divBdr>
                <w:top w:val="none" w:sz="0" w:space="0" w:color="auto"/>
                <w:left w:val="none" w:sz="0" w:space="0" w:color="auto"/>
                <w:bottom w:val="none" w:sz="0" w:space="0" w:color="auto"/>
                <w:right w:val="none" w:sz="0" w:space="0" w:color="auto"/>
              </w:divBdr>
            </w:div>
            <w:div w:id="22292553">
              <w:marLeft w:val="0"/>
              <w:marRight w:val="0"/>
              <w:marTop w:val="0"/>
              <w:marBottom w:val="0"/>
              <w:divBdr>
                <w:top w:val="none" w:sz="0" w:space="0" w:color="auto"/>
                <w:left w:val="none" w:sz="0" w:space="0" w:color="auto"/>
                <w:bottom w:val="none" w:sz="0" w:space="0" w:color="auto"/>
                <w:right w:val="none" w:sz="0" w:space="0" w:color="auto"/>
              </w:divBdr>
              <w:divsChild>
                <w:div w:id="723792649">
                  <w:marLeft w:val="0"/>
                  <w:marRight w:val="0"/>
                  <w:marTop w:val="0"/>
                  <w:marBottom w:val="0"/>
                  <w:divBdr>
                    <w:top w:val="none" w:sz="0" w:space="0" w:color="auto"/>
                    <w:left w:val="none" w:sz="0" w:space="0" w:color="auto"/>
                    <w:bottom w:val="none" w:sz="0" w:space="0" w:color="auto"/>
                    <w:right w:val="none" w:sz="0" w:space="0" w:color="auto"/>
                  </w:divBdr>
                  <w:divsChild>
                    <w:div w:id="107875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83568">
      <w:bodyDiv w:val="1"/>
      <w:marLeft w:val="0"/>
      <w:marRight w:val="0"/>
      <w:marTop w:val="0"/>
      <w:marBottom w:val="0"/>
      <w:divBdr>
        <w:top w:val="none" w:sz="0" w:space="0" w:color="auto"/>
        <w:left w:val="none" w:sz="0" w:space="0" w:color="auto"/>
        <w:bottom w:val="none" w:sz="0" w:space="0" w:color="auto"/>
        <w:right w:val="none" w:sz="0" w:space="0" w:color="auto"/>
      </w:divBdr>
    </w:div>
    <w:div w:id="2129465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2017</b:Year>
    <b:BIBTEX_Entry>article</b:BIBTEX_Entry>
    <b:SourceType>JournalArticle</b:SourceType>
    <b:Title>Attention Is All You Need</b:Title>
    <b:Tag>Vaswani2017</b:Tag>
    <b:BookTitle>Advances in Neural Information Processing Systems</b:BookTitle>
    <b:Author>
      <b:Author>
        <b:NameList>
          <b:Person>
            <b:Last>Vaswani</b:Last>
            <b:First>A.</b:First>
          </b:Person>
        </b:NameList>
      </b:Author>
    </b:Author>
    <b:ConferenceName>Advances in Neural Information Processing Systems</b:ConferenceName>
    <b:RefOrder>11</b:RefOrder>
  </b:Source>
  <b:Source>
    <b:Year>2014</b:Year>
    <b:Volume>15</b:Volume>
    <b:BIBTEX_Entry>article</b:BIBTEX_Entry>
    <b:SourceType>JournalArticle</b:SourceType>
    <b:Title>Dropout: A Simple Way to Prevent Neural Networks from Overfitting</b:Title>
    <b:Tag>Srivastava2014</b:Tag>
    <b:Author>
      <b:Author>
        <b:NameList>
          <b:Person>
            <b:Last>Srivastava</b:Last>
            <b:First>N.</b:First>
          </b:Person>
        </b:NameList>
      </b:Author>
    </b:Author>
    <b:Pages>1929, 1958</b:Pages>
    <b:JournalName>Journal of Machine Learning Research</b:JournalName>
    <b:RefOrder>12</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Author>
      <b:Author>
        <b:NameList>
          <b:Person>
            <b:Last>Smith</b:Last>
            <b:Middle>N.</b:Middle>
            <b:First>L.</b:First>
          </b:Person>
        </b:NameList>
      </b:Author>
    </b:Author>
    <b:ConferenceName>2017 IEEE Winter Conference on Applications of Computer Vision (WACV</b:ConferenceName>
    <b:RefOrder>4</b:RefOrder>
  </b:Source>
  <b:Source>
    <b:Year>2019</b:Year>
    <b:BIBTEX_Entry>article</b:BIBTEX_Entry>
    <b:Comments>Preprint arXiv:1910.01108.</b:Comments>
    <b:SourceType>JournalArticle</b:SourceType>
    <b:Title>DistilBERT, a distilled version of BERT: smaller, faster, cheaper and lighter</b:Title>
    <b:Tag>Sanh2019</b:Tag>
    <b:Author>
      <b:Author>
        <b:NameList>
          <b:Person>
            <b:Last>Sanh</b:Last>
            <b:First>V.</b:First>
          </b:Person>
        </b:NameList>
      </b:Author>
    </b:Author>
    <b:RefOrder>13</b:RefOrder>
  </b:Source>
  <b:Source>
    <b:Year>2016</b:Year>
    <b:BIBTEX_Entry>article</b:BIBTEX_Entry>
    <b:Comments>Preprint arXiv:1608.03983.</b:Comments>
    <b:SourceType>JournalArticle</b:SourceType>
    <b:Title>SGDR: Stochastic Gradient Descent with Warm Restarts</b:Title>
    <b:Tag>Loshchilov2016</b:Tag>
    <b:Author>
      <b:Author>
        <b:NameList>
          <b:Person>
            <b:Last>Loshchilov</b:Last>
            <b:First>I.</b:First>
          </b:Person>
          <b:Person>
            <b:Last>Hutter</b:Last>
            <b:First>F.</b:First>
          </b:Person>
        </b:NameList>
      </b:Author>
    </b:Author>
    <b:RefOrder>7</b:RefOrder>
  </b:Source>
  <b:Source>
    <b:Year>2015</b:Year>
    <b:BIBTEX_Entry>article</b:BIBTEX_Entry>
    <b:Comments>Preprint arXiv:1412.6980.</b:Comments>
    <b:SourceType>JournalArticle</b:SourceType>
    <b:Title>Adam: A Method for Stochastic Optimization</b:Title>
    <b:Tag>Kingma2015</b:Tag>
    <b:Author>
      <b:Author>
        <b:NameList>
          <b:Person>
            <b:Last>Kingma</b:Last>
            <b:Middle>P.</b:Middle>
            <b:First>D.</b:First>
          </b:Person>
          <b:Person>
            <b:Last>Ba</b:Last>
            <b:First>J.</b:First>
          </b:Person>
        </b:NameList>
      </b:Author>
    </b:Author>
    <b:RefOrder>9</b:RefOrder>
  </b:Source>
  <b:Source>
    <b:Year>2016</b:Year>
    <b:BIBTEX_Entry>book</b:BIBTEX_Entry>
    <b:SourceType>Book</b:SourceType>
    <b:Title>Deep Learning</b:Title>
    <b:Publisher>MIT Press</b:Publisher>
    <b:Tag>Goodfellow2016</b:Tag>
    <b:Author>
      <b:Author>
        <b:NameList>
          <b:Person>
            <b:Last>Goodfellow</b:Last>
            <b:First>I.</b:First>
          </b:Person>
          <b:Person>
            <b:Last>Bengio</b:Last>
            <b:First>Y.</b:First>
          </b:Person>
          <b:Person>
            <b:Last>Courville</b:Last>
            <b:First>A.</b:First>
          </b:Person>
        </b:NameList>
      </b:Author>
    </b:Author>
    <b:RefOrder>1</b:RefOrder>
  </b:Source>
  <b:Source>
    <b:BIBTEX_Entry>inproceedings</b:BIBTEX_Entry>
    <b:SourceType>ConferenceProceedings</b:SourceType>
    <b:Title>BERT: Pre-training of Deep Bidirectional Transformers for Language Understanding</b:Title>
    <b:Tag>Devlin2019</b:Tag>
    <b:BookTitle>Proceedings of NAACL-HLT</b:BookTitle>
    <b:Author>
      <b:Author>
        <b:NameList>
          <b:Person>
            <b:Last>Devlin</b:Last>
            <b:First>J.</b:First>
          </b:Person>
          <b:Person>
            <b:Last>Chang</b:Last>
            <b:Middle>W.</b:Middle>
            <b:First>M.</b:First>
          </b:Person>
          <b:Person>
            <b:Last>Lee</b:Last>
            <b:First>K.</b:First>
          </b:Person>
          <b:Person>
            <b:Last>Toutanova</b:Last>
            <b:First>K.</b:First>
          </b:Person>
        </b:NameList>
      </b:Author>
    </b:Author>
    <b:Year>2019</b:Year>
    <b:ConferenceName>Proceedings of NAACL-HLT</b:ConferenceName>
    <b:RefOrder>14</b:RefOrder>
  </b:Source>
  <b:Source>
    <b:Year>2020</b:Year>
    <b:BIBTEX_Entry>article</b:BIBTEX_Entry>
    <b:SourceType>JournalArticle</b:SourceType>
    <b:Title>Legal-BERT: The Muppets straight out of Law School</b:Title>
    <b:Publisher>EMNLP</b:Publisher>
    <b:Tag>Chalkidis2020</b:Tag>
    <b:BookTitle>Findings of the Association for Computational</b:BookTitle>
    <b:Author>
      <b:Author>
        <b:NameList>
          <b:Person>
            <b:Last>Chalkidis</b:Last>
            <b:First>I.</b:First>
          </b:Person>
        </b:NameList>
      </b:Author>
    </b:Author>
    <b:ConferenceName>Findings of the Association for Computational</b:ConferenceName>
    <b:City>Linguistics</b:City>
    <b:RefOrder>15</b:RefOrder>
  </b:Source>
  <b:Source>
    <b:Year>2020</b:Year>
    <b:BIBTEX_Entry>article</b:BIBTEX_Entry>
    <b:SourceType>JournalArticle</b:SourceType>
    <b:Title>Language Models are Few-Shot Learners</b:Title>
    <b:Tag>Brown2020</b:Tag>
    <b:BookTitle>Advances in Neural Information Processing Systems</b:BookTitle>
    <b:Author>
      <b:Author>
        <b:NameList>
          <b:Person>
            <b:Last>Brown</b:Last>
            <b:Middle>B.</b:Middle>
            <b:First>T.</b:First>
          </b:Person>
        </b:NameList>
      </b:Author>
    </b:Author>
    <b:ConferenceName>Advances in Neural Information Processing Systems</b:ConferenceName>
    <b:RefOrder>16</b:RefOrder>
  </b:Source>
  <b:Source>
    <b:Tag>Sut18</b:Tag>
    <b:SourceType>Book</b:SourceType>
    <b:Guid>{C2B89B5A-E064-4A46-8BAD-79D7210F94E4}</b:Guid>
    <b:Author>
      <b:Author>
        <b:NameList>
          <b:Person>
            <b:Last>Sutton</b:Last>
            <b:First>R.</b:First>
            <b:Middle>S.</b:Middle>
          </b:Person>
          <b:Person>
            <b:Last>Barto</b:Last>
            <b:First>A.</b:First>
            <b:Middle>G.</b:Middle>
          </b:Person>
        </b:NameList>
      </b:Author>
    </b:Author>
    <b:Title>Reinforcement learning: An introduction</b:Title>
    <b:Year>2018</b:Year>
    <b:Publisher>MIT Press</b:Publisher>
    <b:RefOrder>2</b:RefOrder>
  </b:Source>
  <b:Source>
    <b:Tag>Goy17</b:Tag>
    <b:SourceType>ArticleInAPeriodical</b:SourceType>
    <b:Guid>{C2E2DEA5-A20C-46CE-9715-01868AF4C339}</b:Guid>
    <b:Title>Accurate, Large Minibatch SGD: Training ImageNet in 1 Hour</b:Title>
    <b:Year>2017</b:Year>
    <b:Author>
      <b:Author>
        <b:NameList>
          <b:Person>
            <b:Last>Goyal</b:Last>
            <b:First>P.</b:First>
          </b:Person>
          <b:Person>
            <b:Last>Dollár</b:Last>
            <b:First>P.</b:First>
          </b:Person>
          <b:Person>
            <b:Last>Girshick</b:Last>
            <b:First>R.</b:First>
          </b:Person>
          <b:Person>
            <b:Last>Noordhuis</b:Last>
            <b:First>P.</b:First>
          </b:Person>
          <b:Person>
            <b:Last>Wesolowski</b:Last>
            <b:First>L.</b:First>
          </b:Person>
          <b:Person>
            <b:Last>Kyrola</b:Last>
            <b:First>A.</b:First>
          </b:Person>
          <b:Person>
            <b:Last>Tulloch</b:Last>
            <b:First>A.</b:First>
          </b:Person>
          <b:Person>
            <b:Last>Jia</b:Last>
            <b:First>Y.</b:First>
          </b:Person>
          <b:Person>
            <b:Last>He</b:Last>
            <b:First>K.</b:First>
          </b:Person>
        </b:NameList>
      </b:Author>
    </b:Author>
    <b:PeriodicalTitle>arXiv preprint</b:PeriodicalTitle>
    <b:Edition>/</b:Edition>
    <b:StandardNumber>arXiv:1706.02677</b:StandardNumber>
    <b:URL>https://arxiv.org/abs/1706.02677/</b:URL>
    <b:RefOrder>6</b:RefOrder>
  </b:Source>
  <b:Source>
    <b:Tag>Ben12</b:Tag>
    <b:SourceType>BookSection</b:SourceType>
    <b:Guid>{13642999-53F7-4BEB-A759-CB7FD905FCB0}</b:Guid>
    <b:Title>Practical Recommendations for Gradient-Based Training of Deep Architectures</b:Title>
    <b:Year>2012</b:Year>
    <b:City>Berlin</b:City>
    <b:Author>
      <b:Author>
        <b:NameList>
          <b:Person>
            <b:Last>Bengio</b:Last>
            <b:First>Y.</b:First>
          </b:Person>
        </b:NameList>
      </b:Author>
      <b:BookAuthor>
        <b:NameList>
          <b:Person>
            <b:Last>Bengio</b:Last>
            <b:First>Y.</b:First>
          </b:Person>
        </b:NameList>
      </b:BookAuthor>
    </b:Author>
    <b:JournalName>Practical Recommendations for Gradient-Based Training of Deep Architectures</b:JournalName>
    <b:Pages>437–478</b:Pages>
    <b:Publisher>Springer</b:Publisher>
    <b:YearAccessed>2025</b:YearAccessed>
    <b:MonthAccessed>January</b:MonthAccessed>
    <b:DayAccessed>07</b:DayAccessed>
    <b:BookTitle>Neural Networks: Tricks of the Trade</b:BookTitle>
    <b:StateProvince>Heidelberg</b:StateProvince>
    <b:Edition>2nd</b:Edition>
    <b:URL>https://link.springer.com/chapter/10.1007/978-3-642-35289-8_26</b:URL>
    <b:RefOrder>3</b:RefOrder>
  </b:Source>
  <b:Source>
    <b:Tag>Nic21</b:Tag>
    <b:SourceType>ConferenceProceedings</b:SourceType>
    <b:Guid>{06171672-108D-4A13-A26D-410BB276555C}</b:Guid>
    <b:Title>Improved Denoising Diffusion Probabilistic Models</b:Title>
    <b:Year>2021</b:Year>
    <b:Author>
      <b:Author>
        <b:NameList>
          <b:Person>
            <b:Last>Nichol</b:Last>
            <b:First>A.</b:First>
            <b:Middle>Q.</b:Middle>
          </b:Person>
          <b:Person>
            <b:Last>Dhariwal</b:Last>
            <b:First>P.</b:First>
          </b:Person>
        </b:NameList>
      </b:Author>
    </b:Author>
    <b:ConferenceName>International Conference on Machine Learning (ICML).</b:ConferenceName>
    <b:URL> https://arxiv.org/abs/2102.09672/</b:URL>
    <b:RefOrder>10</b:RefOrder>
  </b:Source>
  <b:Source>
    <b:Tag>HoJ20</b:Tag>
    <b:SourceType>JournalArticle</b:SourceType>
    <b:Guid>{3F8069B8-3D7E-4E74-A64B-EF07DAF41415}</b:Guid>
    <b:Title>Denoising Diffusion Probabilistic Models</b:Title>
    <b:Year>2020</b:Year>
    <b:Publisher>NeurIPS</b:Publisher>
    <b:Author>
      <b:Author>
        <b:NameList>
          <b:Person>
            <b:Last>Ho</b:Last>
            <b:First>J.</b:First>
          </b:Person>
          <b:Person>
            <b:Last>Jain</b:Last>
            <b:First>A.</b:First>
          </b:Person>
          <b:Person>
            <b:Last>Abbeel</b:Last>
            <b:First>P.</b:First>
          </b:Person>
        </b:NameList>
      </b:Author>
    </b:Author>
    <b:JournalName>Advances in Neural Information Processing Systems</b:JournalName>
    <b:Pages>6840–6851</b:Pages>
    <b:Volume>33</b:Volume>
    <b:URL>https://proceedings.neurips.cc/paper/2020/file/4c5bcfec8584af0d967f1ab10179ca4b-Paper.pdf/</b:URL>
    <b:RefOrder>5</b:RefOrder>
  </b:Source>
  <b:Source>
    <b:Tag>Sut13</b:Tag>
    <b:SourceType>ConferenceProceedings</b:SourceType>
    <b:Guid>{3AD3389B-D019-46CE-ABF6-A3EDA6EC8226}</b:Guid>
    <b:Title>On the importance of initialization and momentum in deep learning</b:Title>
    <b:Year>2013</b:Year>
    <b:Pages>1139–1147</b:Pages>
    <b:YearAccessed>2025</b:YearAccessed>
    <b:MonthAccessed>January</b:MonthAccessed>
    <b:DayAccessed>07</b:DayAccessed>
    <b:URL> http://proceedings.mlr.press/v28/sutskever13.html</b:URL>
    <b:Author>
      <b:Author>
        <b:NameList>
          <b:Person>
            <b:Last>Sutskever</b:Last>
            <b:First>I.</b:First>
          </b:Person>
          <b:Person>
            <b:Last>Martens</b:Last>
            <b:First>J.</b:First>
          </b:Person>
          <b:Person>
            <b:Last>Dahl</b:Last>
            <b:First>G.</b:First>
          </b:Person>
          <b:Person>
            <b:Last>Hinton</b:Last>
            <b:First>G.</b:First>
          </b:Person>
        </b:NameList>
      </b:Author>
    </b:Author>
    <b:ConferenceName>Proceedings of the 30th International Conference on Machine Learning (ICML)</b:ConferenceName>
    <b:RefOrder>8</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E7C1BD3-8323-4F3B-A07E-65A2DFFD92BE}">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28BFF3FE-35F2-4E84-A12F-34388C4705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Template>
  <TotalTime>2</TotalTime>
  <Pages>23</Pages>
  <Words>6816</Words>
  <Characters>43626</Characters>
  <Application>Microsoft Office Word</Application>
  <DocSecurity>2</DocSecurity>
  <Lines>908</Lines>
  <Paragraphs>427</Paragraphs>
  <ScaleCrop>false</ScaleCrop>
  <HeadingPairs>
    <vt:vector size="2" baseType="variant">
      <vt:variant>
        <vt:lpstr>Title</vt:lpstr>
      </vt:variant>
      <vt:variant>
        <vt:i4>1</vt:i4>
      </vt:variant>
    </vt:vector>
  </HeadingPairs>
  <TitlesOfParts>
    <vt:vector size="1" baseType="lpstr">
      <vt:lpstr>Hugging Face Diffusers - Chapter 07</vt:lpstr>
    </vt:vector>
  </TitlesOfParts>
  <Company>DOI: 10.22541/au.173627634.49343603/v1</Company>
  <LinksUpToDate>false</LinksUpToDate>
  <CharactersWithSpaces>50015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07</dc:title>
  <dc:subject/>
  <dc:creator>Paulo H. Leocadio | https://orcid.org/0000-0002-4992-4541</dc:creator>
  <cp:keywords/>
  <dc:description/>
  <cp:lastModifiedBy>Srishti</cp:lastModifiedBy>
  <cp:revision>3</cp:revision>
  <dcterms:created xsi:type="dcterms:W3CDTF">2025-11-02T11:38:00Z</dcterms:created>
  <dcterms:modified xsi:type="dcterms:W3CDTF">2025-11-02T11:39:00Z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37dfb3ac-ed7c-4e3b-9355-6d774cc11347</vt:lpwstr>
  </property>
</Properties>
</file>