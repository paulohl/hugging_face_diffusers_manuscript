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543CF" w14:textId="77777777" w:rsidR="00A6637A" w:rsidRDefault="00A3274E">
      <w:pPr>
        <w:pStyle w:val="ChapterTitleNumberBPBHEB"/>
        <w:rPr>
          <w:ins w:id="0" w:author="Srishti" w:date="2025-10-25T01:11:00Z" w16du:dateUtc="2025-10-24T19:41:00Z"/>
        </w:rPr>
        <w:pPrChange w:id="1" w:author="Srishti" w:date="2025-10-25T01:12:00Z" w16du:dateUtc="2025-10-24T19:42:00Z">
          <w:pPr>
            <w:pStyle w:val="H1-Chapter"/>
          </w:pPr>
        </w:pPrChange>
      </w:pPr>
      <w:r>
        <w:rPr>
          <w:noProof/>
        </w:rPr>
        <mc:AlternateContent>
          <mc:Choice Requires="wps">
            <w:drawing>
              <wp:anchor distT="0" distB="0" distL="114300" distR="114300" simplePos="0" relativeHeight="251659264" behindDoc="0" locked="0" layoutInCell="1" allowOverlap="1" wp14:anchorId="70E57FE5" wp14:editId="100C02A4">
                <wp:simplePos x="0" y="0"/>
                <wp:positionH relativeFrom="column">
                  <wp:posOffset>-993913</wp:posOffset>
                </wp:positionH>
                <wp:positionV relativeFrom="paragraph">
                  <wp:posOffset>-1089329</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E57FE5" id="_x0000_t202" coordsize="21600,21600" o:spt="202" path="m,l,21600r21600,l21600,xe">
                <v:stroke joinstyle="miter"/>
                <v:path gradientshapeok="t" o:connecttype="rect"/>
              </v:shapetype>
              <v:shape id="Text Box 1" o:spid="_x0000_s1026" type="#_x0000_t202" style="position:absolute;left:0;text-align:left;margin-left:-78.25pt;margin-top:-85.7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" filled="f" stroked="f">
                <v:textbox style="mso-fit-shape-to-text:t">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00E34807" w:rsidRPr="00E34807">
        <w:t>Chapter 5</w:t>
      </w:r>
    </w:p>
    <w:p w14:paraId="46CCC6FA" w14:textId="56AEED5F" w:rsidR="00A55F8D" w:rsidRDefault="00E34807">
      <w:pPr>
        <w:pStyle w:val="ChapterTitleBPBHEB"/>
        <w:pPrChange w:id="2" w:author="Srishti" w:date="2025-10-25T01:12:00Z" w16du:dateUtc="2025-10-24T19:42:00Z">
          <w:pPr>
            <w:pStyle w:val="H1-Chapter"/>
          </w:pPr>
        </w:pPrChange>
      </w:pPr>
      <w:del w:id="3" w:author="Srishti" w:date="2025-10-25T01:11:00Z" w16du:dateUtc="2025-10-24T19:41:00Z">
        <w:r w:rsidDel="00A6637A">
          <w:delText xml:space="preserve"> –</w:delText>
        </w:r>
        <w:r w:rsidRPr="00E34807" w:rsidDel="00A6637A">
          <w:delText xml:space="preserve"> </w:delText>
        </w:r>
      </w:del>
      <w:r w:rsidRPr="00E34807">
        <w:t>Transfer Learning for NLP Tasks</w:t>
      </w:r>
    </w:p>
    <w:p w14:paraId="51C852DC" w14:textId="77777777" w:rsidR="000745FC" w:rsidRDefault="000745FC" w:rsidP="00A6637A">
      <w:pPr>
        <w:pStyle w:val="NormalBPBHEB"/>
        <w:rPr>
          <w:ins w:id="4" w:author="Srishti" w:date="2025-10-25T01:18:00Z" w16du:dateUtc="2025-10-24T19:48:00Z"/>
        </w:rPr>
      </w:pPr>
    </w:p>
    <w:p w14:paraId="049B09E3" w14:textId="0ABFD629" w:rsidR="00A6637A" w:rsidRDefault="00A6637A">
      <w:pPr>
        <w:pStyle w:val="Heading1BPBHEB"/>
        <w:pPrChange w:id="5" w:author="Srishti" w:date="2025-10-25T01:19:00Z" w16du:dateUtc="2025-10-24T19:49:00Z">
          <w:pPr>
            <w:pStyle w:val="P-Regular"/>
          </w:pPr>
        </w:pPrChange>
      </w:pPr>
      <w:ins w:id="6" w:author="Srishti" w:date="2025-10-25T01:18:00Z" w16du:dateUtc="2025-10-24T19:48:00Z">
        <w:r>
          <w:t>Introduc</w:t>
        </w:r>
      </w:ins>
      <w:ins w:id="7" w:author="Srishti" w:date="2025-10-25T01:19:00Z" w16du:dateUtc="2025-10-24T19:49:00Z">
        <w:r>
          <w:t>tion</w:t>
        </w:r>
      </w:ins>
    </w:p>
    <w:p w14:paraId="3CCE10D5" w14:textId="082793A2" w:rsidR="00E34807" w:rsidRDefault="00EC094C" w:rsidP="00A6637A">
      <w:pPr>
        <w:pStyle w:val="NormalBPBHEB"/>
        <w:rPr>
          <w:ins w:id="8" w:author="Srishti" w:date="2025-10-25T01:20:00Z" w16du:dateUtc="2025-10-24T19:50:00Z"/>
        </w:rPr>
      </w:pPr>
      <w:r>
        <w:t xml:space="preserve">Transfer learning has greatly impacted </w:t>
      </w:r>
      <w:r w:rsidRPr="00A6637A">
        <w:rPr>
          <w:b/>
          <w:bCs/>
          <w:rPrChange w:id="9" w:author="Srishti" w:date="2025-10-25T01:20:00Z" w16du:dateUtc="2025-10-24T19:50:00Z">
            <w:rPr/>
          </w:rPrChange>
        </w:rPr>
        <w:t>natural language processing</w:t>
      </w:r>
      <w:r>
        <w:t xml:space="preserve"> (</w:t>
      </w:r>
      <w:r w:rsidRPr="00A6637A">
        <w:rPr>
          <w:b/>
          <w:bCs/>
          <w:rPrChange w:id="10" w:author="Srishti" w:date="2025-10-25T01:20:00Z" w16du:dateUtc="2025-10-24T19:50:00Z">
            <w:rPr/>
          </w:rPrChange>
        </w:rPr>
        <w:t>NLP</w:t>
      </w:r>
      <w:r>
        <w:t>) by allowing models trained on large datasets to adapt efficiently to specific tasks. This chapter explores the potential of transfer learning within the Hugging Face Diffusion library, highlighting its efficiency, performance, and versatility. By the end of this chapter, you will understand how to use pre-trained models, fine-tune them for sentiment analysis and text classification, and implement these techniques for real-world NLP challenges.</w:t>
      </w:r>
    </w:p>
    <w:p w14:paraId="4EDDE419" w14:textId="77777777" w:rsidR="00A6637A" w:rsidRPr="00E34807" w:rsidRDefault="00A6637A">
      <w:pPr>
        <w:pStyle w:val="NormalBPBHEB"/>
        <w:pPrChange w:id="11" w:author="Srishti" w:date="2025-10-25T01:19:00Z" w16du:dateUtc="2025-10-24T19:49:00Z">
          <w:pPr>
            <w:pStyle w:val="P-Regular"/>
            <w:jc w:val="both"/>
          </w:pPr>
        </w:pPrChange>
      </w:pPr>
    </w:p>
    <w:p w14:paraId="4868978A" w14:textId="166DE63D" w:rsidR="00E34807" w:rsidRDefault="00E34807" w:rsidP="00BD5229">
      <w:pPr>
        <w:pStyle w:val="Heading1BPBHEB"/>
        <w:rPr>
          <w:ins w:id="12" w:author="Srishti" w:date="2025-10-25T01:23:00Z" w16du:dateUtc="2025-10-24T19:53:00Z"/>
        </w:rPr>
      </w:pPr>
      <w:del w:id="13" w:author="Srishti" w:date="2025-10-25T01:23:00Z" w16du:dateUtc="2025-10-24T19:53:00Z">
        <w:r w:rsidRPr="00E34807" w:rsidDel="00BD5229">
          <w:delText>Topics Covered</w:delText>
        </w:r>
      </w:del>
      <w:ins w:id="14" w:author="Srishti" w:date="2025-10-25T01:23:00Z" w16du:dateUtc="2025-10-24T19:53:00Z">
        <w:r w:rsidR="00BD5229">
          <w:t>Structure</w:t>
        </w:r>
      </w:ins>
    </w:p>
    <w:p w14:paraId="0AA85DC9" w14:textId="46E02EBA" w:rsidR="00BD5229" w:rsidRPr="00E34807" w:rsidRDefault="00BD5229">
      <w:pPr>
        <w:pStyle w:val="NormalBPBHEB"/>
        <w:pPrChange w:id="15" w:author="Srishti" w:date="2025-10-25T01:23:00Z" w16du:dateUtc="2025-10-24T19:53:00Z">
          <w:pPr>
            <w:pStyle w:val="H2-Heading"/>
            <w:jc w:val="both"/>
          </w:pPr>
        </w:pPrChange>
      </w:pPr>
      <w:ins w:id="16" w:author="Srishti" w:date="2025-10-25T01:23:00Z" w16du:dateUtc="2025-10-24T19:53:00Z">
        <w:r>
          <w:t xml:space="preserve">This chapter covers the following topics: </w:t>
        </w:r>
      </w:ins>
    </w:p>
    <w:p w14:paraId="6F8A7301" w14:textId="77777777" w:rsidR="00E34807" w:rsidRPr="00E34807" w:rsidRDefault="00E34807" w:rsidP="00F05D96">
      <w:pPr>
        <w:pStyle w:val="P-Regular"/>
        <w:numPr>
          <w:ilvl w:val="0"/>
          <w:numId w:val="3"/>
        </w:numPr>
        <w:jc w:val="both"/>
        <w:rPr>
          <w:lang w:val="en-US"/>
        </w:rPr>
      </w:pPr>
      <w:r w:rsidRPr="00E34807">
        <w:rPr>
          <w:lang w:val="en-US"/>
        </w:rPr>
        <w:t>Introduction to Transfer Learning for NLP</w:t>
      </w:r>
    </w:p>
    <w:p w14:paraId="2D6AE074" w14:textId="77777777" w:rsidR="00E34807" w:rsidRPr="00E34807" w:rsidRDefault="00E34807" w:rsidP="00F05D96">
      <w:pPr>
        <w:pStyle w:val="P-Regular"/>
        <w:numPr>
          <w:ilvl w:val="0"/>
          <w:numId w:val="3"/>
        </w:numPr>
        <w:jc w:val="both"/>
        <w:rPr>
          <w:lang w:val="en-US"/>
        </w:rPr>
      </w:pPr>
      <w:r w:rsidRPr="00E34807">
        <w:rPr>
          <w:lang w:val="en-US"/>
        </w:rPr>
        <w:t>Transfer Learning Techniques with Hugging Face Diffusion</w:t>
      </w:r>
    </w:p>
    <w:p w14:paraId="78319BFA" w14:textId="77777777" w:rsidR="00E34807" w:rsidRPr="00E34807" w:rsidRDefault="00E34807" w:rsidP="00F05D96">
      <w:pPr>
        <w:pStyle w:val="P-Regular"/>
        <w:numPr>
          <w:ilvl w:val="0"/>
          <w:numId w:val="3"/>
        </w:numPr>
        <w:jc w:val="both"/>
        <w:rPr>
          <w:lang w:val="en-US"/>
        </w:rPr>
      </w:pPr>
      <w:r w:rsidRPr="00E34807">
        <w:rPr>
          <w:lang w:val="en-US"/>
        </w:rPr>
        <w:t>Fine-tuning Pre-trained Models for NLP Tasks</w:t>
      </w:r>
    </w:p>
    <w:p w14:paraId="2239BDDC" w14:textId="77777777" w:rsidR="00E34807" w:rsidRPr="00E34807" w:rsidRDefault="00E34807" w:rsidP="00F05D96">
      <w:pPr>
        <w:pStyle w:val="P-Regular"/>
        <w:numPr>
          <w:ilvl w:val="0"/>
          <w:numId w:val="3"/>
        </w:numPr>
        <w:jc w:val="both"/>
        <w:rPr>
          <w:lang w:val="en-US"/>
        </w:rPr>
      </w:pPr>
      <w:r w:rsidRPr="00E34807">
        <w:rPr>
          <w:lang w:val="en-US"/>
        </w:rPr>
        <w:t>Applications of Transfer Learning in NLP</w:t>
      </w:r>
    </w:p>
    <w:p w14:paraId="1C35541A" w14:textId="77777777" w:rsidR="00E34807" w:rsidRPr="00E34807" w:rsidRDefault="00E34807" w:rsidP="00F05D96">
      <w:pPr>
        <w:pStyle w:val="P-Regular"/>
        <w:numPr>
          <w:ilvl w:val="1"/>
          <w:numId w:val="3"/>
        </w:numPr>
        <w:jc w:val="both"/>
        <w:rPr>
          <w:lang w:val="en-US"/>
        </w:rPr>
      </w:pPr>
      <w:r w:rsidRPr="00E34807">
        <w:rPr>
          <w:lang w:val="en-US"/>
        </w:rPr>
        <w:t>Fine-tuning for Sentiment Analysis</w:t>
      </w:r>
    </w:p>
    <w:p w14:paraId="44E81F3E" w14:textId="77777777" w:rsidR="00E34807" w:rsidRDefault="00E34807" w:rsidP="00F05D96">
      <w:pPr>
        <w:pStyle w:val="P-Regular"/>
        <w:numPr>
          <w:ilvl w:val="1"/>
          <w:numId w:val="3"/>
        </w:numPr>
        <w:jc w:val="both"/>
        <w:rPr>
          <w:ins w:id="17" w:author="Srishti" w:date="2025-10-25T01:23:00Z" w16du:dateUtc="2025-10-24T19:53:00Z"/>
          <w:lang w:val="en-US"/>
        </w:rPr>
      </w:pPr>
      <w:r w:rsidRPr="00E34807">
        <w:rPr>
          <w:lang w:val="en-US"/>
        </w:rPr>
        <w:t>Fine-tuning for Text Classification</w:t>
      </w:r>
    </w:p>
    <w:p w14:paraId="09B3DE2B" w14:textId="77777777" w:rsidR="00BD5229" w:rsidRPr="00E34807" w:rsidRDefault="00BD5229">
      <w:pPr>
        <w:pStyle w:val="NormalBPBHEB"/>
        <w:pPrChange w:id="18" w:author="Srishti" w:date="2025-10-25T01:23:00Z" w16du:dateUtc="2025-10-24T19:53:00Z">
          <w:pPr>
            <w:pStyle w:val="P-Regular"/>
            <w:numPr>
              <w:ilvl w:val="1"/>
              <w:numId w:val="3"/>
            </w:numPr>
            <w:tabs>
              <w:tab w:val="num" w:pos="1440"/>
            </w:tabs>
            <w:ind w:left="1440" w:hanging="360"/>
            <w:jc w:val="both"/>
          </w:pPr>
        </w:pPrChange>
      </w:pPr>
    </w:p>
    <w:p w14:paraId="18037766" w14:textId="541B166E" w:rsidR="00E34807" w:rsidRPr="00E34807" w:rsidRDefault="00E34807">
      <w:pPr>
        <w:pStyle w:val="Heading1BPBHEB"/>
        <w:pPrChange w:id="19" w:author="Srishti" w:date="2025-10-25T01:23:00Z" w16du:dateUtc="2025-10-24T19:53:00Z">
          <w:pPr>
            <w:pStyle w:val="H2-Heading"/>
            <w:jc w:val="both"/>
          </w:pPr>
        </w:pPrChange>
      </w:pPr>
      <w:del w:id="20" w:author="Srishti" w:date="2025-10-25T01:23:00Z" w16du:dateUtc="2025-10-24T19:53:00Z">
        <w:r w:rsidRPr="00E34807" w:rsidDel="00BD5229">
          <w:lastRenderedPageBreak/>
          <w:delText xml:space="preserve">Learning </w:delText>
        </w:r>
      </w:del>
      <w:r w:rsidRPr="00E34807">
        <w:t>Objectives</w:t>
      </w:r>
    </w:p>
    <w:p w14:paraId="580850C8" w14:textId="1B3171B6" w:rsidR="00E34807" w:rsidRPr="00E34807" w:rsidRDefault="00E34807">
      <w:pPr>
        <w:pStyle w:val="NormalBPBHEB"/>
        <w:pPrChange w:id="21" w:author="Srishti" w:date="2025-10-25T01:24:00Z" w16du:dateUtc="2025-10-24T19:54:00Z">
          <w:pPr>
            <w:pStyle w:val="P-Regular"/>
            <w:jc w:val="both"/>
          </w:pPr>
        </w:pPrChange>
      </w:pPr>
      <w:commentRangeStart w:id="22"/>
      <w:r w:rsidRPr="00E34807">
        <w:t xml:space="preserve">By the end of this chapter, </w:t>
      </w:r>
      <w:ins w:id="23" w:author="Srishti" w:date="2025-10-25T01:25:00Z" w16du:dateUtc="2025-10-24T19:55:00Z">
        <w:r w:rsidR="00BD5229">
          <w:t xml:space="preserve">the readers will </w:t>
        </w:r>
        <w:r w:rsidR="00BD5229" w:rsidRPr="00BD5229">
          <w:t>understand the fundamentals of transfer learning in NLP and its significance, gain the ability to use pre-trained models within Hugging Face Diffusion, learn fine-tuning strategies for various NLP tasks, evaluate the performance of models adapted through transfer learning, and apply transfer learning to real-world NLP scenarios such as sentiment analysis and text classification.</w:t>
        </w:r>
      </w:ins>
      <w:del w:id="24" w:author="Srishti" w:date="2025-10-25T01:25:00Z" w16du:dateUtc="2025-10-24T19:55:00Z">
        <w:r w:rsidRPr="00E34807" w:rsidDel="00BD5229">
          <w:delText>you will</w:delText>
        </w:r>
      </w:del>
      <w:del w:id="25" w:author="Srishti" w:date="2025-10-25T01:24:00Z" w16du:dateUtc="2025-10-24T19:54:00Z">
        <w:r w:rsidRPr="00E34807" w:rsidDel="00BD5229">
          <w:delText>:</w:delText>
        </w:r>
      </w:del>
      <w:commentRangeEnd w:id="22"/>
      <w:r w:rsidR="00BD5229" w:rsidRPr="00E34807">
        <w:rPr>
          <w:rStyle w:val="CommentReference"/>
          <w:sz w:val="22"/>
          <w:szCs w:val="22"/>
        </w:rPr>
        <w:commentReference w:id="22"/>
      </w:r>
    </w:p>
    <w:p w14:paraId="520FE27F" w14:textId="33CAC93B" w:rsidR="00E34807" w:rsidRPr="00E34807" w:rsidDel="00BD5229" w:rsidRDefault="00E34807" w:rsidP="00F05D96">
      <w:pPr>
        <w:pStyle w:val="P-Regular"/>
        <w:numPr>
          <w:ilvl w:val="0"/>
          <w:numId w:val="4"/>
        </w:numPr>
        <w:jc w:val="both"/>
        <w:rPr>
          <w:del w:id="26" w:author="Srishti" w:date="2025-10-25T01:23:00Z" w16du:dateUtc="2025-10-24T19:53:00Z"/>
          <w:lang w:val="en-US"/>
        </w:rPr>
      </w:pPr>
      <w:del w:id="27" w:author="Srishti" w:date="2025-10-25T01:23:00Z" w16du:dateUtc="2025-10-24T19:53:00Z">
        <w:r w:rsidRPr="00E34807" w:rsidDel="00BD5229">
          <w:rPr>
            <w:lang w:val="en-US"/>
          </w:rPr>
          <w:delText>Understand the fundamentals of transfer learning in NLP and its significance.</w:delText>
        </w:r>
      </w:del>
    </w:p>
    <w:p w14:paraId="4670F3CF" w14:textId="66C24933" w:rsidR="00E34807" w:rsidRPr="00E34807" w:rsidDel="00BD5229" w:rsidRDefault="00E34807" w:rsidP="00F05D96">
      <w:pPr>
        <w:pStyle w:val="P-Regular"/>
        <w:numPr>
          <w:ilvl w:val="0"/>
          <w:numId w:val="4"/>
        </w:numPr>
        <w:jc w:val="both"/>
        <w:rPr>
          <w:del w:id="28" w:author="Srishti" w:date="2025-10-25T01:23:00Z" w16du:dateUtc="2025-10-24T19:53:00Z"/>
          <w:lang w:val="en-US"/>
        </w:rPr>
      </w:pPr>
      <w:del w:id="29" w:author="Srishti" w:date="2025-10-25T01:23:00Z" w16du:dateUtc="2025-10-24T19:53:00Z">
        <w:r w:rsidRPr="00E34807" w:rsidDel="00BD5229">
          <w:rPr>
            <w:lang w:val="en-US"/>
          </w:rPr>
          <w:delText xml:space="preserve">Gain </w:delText>
        </w:r>
        <w:r w:rsidR="00D074F9" w:rsidRPr="00E34807" w:rsidDel="00BD5229">
          <w:rPr>
            <w:lang w:val="en-US"/>
          </w:rPr>
          <w:delText>ability</w:delText>
        </w:r>
        <w:r w:rsidRPr="00E34807" w:rsidDel="00BD5229">
          <w:rPr>
            <w:lang w:val="en-US"/>
          </w:rPr>
          <w:delText xml:space="preserve"> in </w:delText>
        </w:r>
        <w:r w:rsidR="003944F4" w:rsidRPr="00E34807" w:rsidDel="00BD5229">
          <w:rPr>
            <w:lang w:val="en-US"/>
          </w:rPr>
          <w:delText>using</w:delText>
        </w:r>
        <w:r w:rsidRPr="00E34807" w:rsidDel="00BD5229">
          <w:rPr>
            <w:lang w:val="en-US"/>
          </w:rPr>
          <w:delText xml:space="preserve"> pre-trained models within Hugging Face Diffusion.</w:delText>
        </w:r>
      </w:del>
    </w:p>
    <w:p w14:paraId="76462596" w14:textId="127A35C5" w:rsidR="00E34807" w:rsidRPr="00E34807" w:rsidDel="00BD5229" w:rsidRDefault="00E34807" w:rsidP="00F05D96">
      <w:pPr>
        <w:pStyle w:val="P-Regular"/>
        <w:numPr>
          <w:ilvl w:val="0"/>
          <w:numId w:val="4"/>
        </w:numPr>
        <w:jc w:val="both"/>
        <w:rPr>
          <w:del w:id="30" w:author="Srishti" w:date="2025-10-25T01:23:00Z" w16du:dateUtc="2025-10-24T19:53:00Z"/>
          <w:lang w:val="en-US"/>
        </w:rPr>
      </w:pPr>
      <w:del w:id="31" w:author="Srishti" w:date="2025-10-25T01:23:00Z" w16du:dateUtc="2025-10-24T19:53:00Z">
        <w:r w:rsidRPr="00E34807" w:rsidDel="00BD5229">
          <w:rPr>
            <w:lang w:val="en-US"/>
          </w:rPr>
          <w:delText>Learn fine-tuning strategies for various NLP tasks.</w:delText>
        </w:r>
      </w:del>
    </w:p>
    <w:p w14:paraId="7C1CE014" w14:textId="06A1AAA2" w:rsidR="00E34807" w:rsidRPr="00E34807" w:rsidDel="00BD5229" w:rsidRDefault="00E34807" w:rsidP="00F05D96">
      <w:pPr>
        <w:pStyle w:val="P-Regular"/>
        <w:numPr>
          <w:ilvl w:val="0"/>
          <w:numId w:val="4"/>
        </w:numPr>
        <w:jc w:val="both"/>
        <w:rPr>
          <w:del w:id="32" w:author="Srishti" w:date="2025-10-25T01:23:00Z" w16du:dateUtc="2025-10-24T19:53:00Z"/>
          <w:lang w:val="en-US"/>
        </w:rPr>
      </w:pPr>
      <w:del w:id="33" w:author="Srishti" w:date="2025-10-25T01:23:00Z" w16du:dateUtc="2025-10-24T19:53:00Z">
        <w:r w:rsidRPr="00E34807" w:rsidDel="00BD5229">
          <w:rPr>
            <w:lang w:val="en-US"/>
          </w:rPr>
          <w:delText>Evaluate the performance of models adapted through transfer learning.</w:delText>
        </w:r>
      </w:del>
    </w:p>
    <w:p w14:paraId="7ACD5161" w14:textId="5B4B2638" w:rsidR="00E34807" w:rsidRPr="00E34807" w:rsidDel="00BD5229" w:rsidRDefault="00E34807" w:rsidP="00F05D96">
      <w:pPr>
        <w:pStyle w:val="P-Regular"/>
        <w:numPr>
          <w:ilvl w:val="0"/>
          <w:numId w:val="4"/>
        </w:numPr>
        <w:jc w:val="both"/>
        <w:rPr>
          <w:del w:id="34" w:author="Srishti" w:date="2025-10-25T01:23:00Z" w16du:dateUtc="2025-10-24T19:53:00Z"/>
          <w:lang w:val="en-US"/>
        </w:rPr>
      </w:pPr>
      <w:del w:id="35" w:author="Srishti" w:date="2025-10-25T01:23:00Z" w16du:dateUtc="2025-10-24T19:53:00Z">
        <w:r w:rsidRPr="00E34807" w:rsidDel="00BD5229">
          <w:rPr>
            <w:lang w:val="en-US"/>
          </w:rPr>
          <w:delText>Apply transfer learning to real-world NLP scenarios such as sentiment analysis and text classification.</w:delText>
        </w:r>
      </w:del>
    </w:p>
    <w:p w14:paraId="31B7E8A8" w14:textId="77777777" w:rsidR="00E34807" w:rsidRPr="00E34807" w:rsidRDefault="00E34807">
      <w:pPr>
        <w:pStyle w:val="NormalBPBHEB"/>
        <w:pPrChange w:id="36" w:author="Srishti" w:date="2025-10-25T01:25:00Z" w16du:dateUtc="2025-10-24T19:55:00Z">
          <w:pPr>
            <w:pStyle w:val="P-Regular"/>
          </w:pPr>
        </w:pPrChange>
      </w:pPr>
      <w:del w:id="37" w:author="Srishti" w:date="2025-10-25T01:25:00Z" w16du:dateUtc="2025-10-24T19:55:00Z">
        <w:r w:rsidRPr="00E34807" w:rsidDel="00BD5229">
          <w:delText> </w:delText>
        </w:r>
      </w:del>
    </w:p>
    <w:p w14:paraId="77653697" w14:textId="3C3F8DB2" w:rsidR="00E34807" w:rsidRPr="000745FC" w:rsidRDefault="00E34807">
      <w:pPr>
        <w:pStyle w:val="Heading1BPBHEB"/>
        <w:pPrChange w:id="38" w:author="Srishti" w:date="2025-10-25T01:26:00Z" w16du:dateUtc="2025-10-24T19:56:00Z">
          <w:pPr>
            <w:pStyle w:val="H1-Section"/>
          </w:pPr>
        </w:pPrChange>
      </w:pPr>
      <w:r w:rsidRPr="000745FC">
        <w:t xml:space="preserve">Introduction to </w:t>
      </w:r>
      <w:ins w:id="39" w:author="Srishti" w:date="2025-10-25T01:26:00Z" w16du:dateUtc="2025-10-24T19:56:00Z">
        <w:r w:rsidR="00BD5229">
          <w:t>t</w:t>
        </w:r>
      </w:ins>
      <w:del w:id="40" w:author="Srishti" w:date="2025-10-25T01:26:00Z" w16du:dateUtc="2025-10-24T19:56:00Z">
        <w:r w:rsidRPr="000745FC" w:rsidDel="00BD5229">
          <w:delText>T</w:delText>
        </w:r>
      </w:del>
      <w:r w:rsidRPr="000745FC">
        <w:t xml:space="preserve">ransfer </w:t>
      </w:r>
      <w:ins w:id="41" w:author="Srishti" w:date="2025-10-25T01:26:00Z" w16du:dateUtc="2025-10-24T19:56:00Z">
        <w:r w:rsidR="00BD5229">
          <w:t>l</w:t>
        </w:r>
      </w:ins>
      <w:del w:id="42" w:author="Srishti" w:date="2025-10-25T01:26:00Z" w16du:dateUtc="2025-10-24T19:56:00Z">
        <w:r w:rsidRPr="000745FC" w:rsidDel="00BD5229">
          <w:delText>L</w:delText>
        </w:r>
      </w:del>
      <w:r w:rsidRPr="000745FC">
        <w:t>earning in NLP</w:t>
      </w:r>
    </w:p>
    <w:p w14:paraId="00EC3C97" w14:textId="757576D2" w:rsidR="00E34807" w:rsidRDefault="004B4090" w:rsidP="00BD5229">
      <w:pPr>
        <w:pStyle w:val="NormalBPBHEB"/>
        <w:rPr>
          <w:ins w:id="43" w:author="Srishti" w:date="2025-10-25T01:26:00Z" w16du:dateUtc="2025-10-24T19:56:00Z"/>
        </w:rPr>
      </w:pPr>
      <w:r>
        <w:t>Transfer learning in NLP applies knowledge from one problem to solve related but different issues, significantly reducing the need for large data and computing resources. This section explains its main ideas, advantages, and methods of implementation.</w:t>
      </w:r>
    </w:p>
    <w:p w14:paraId="05834094" w14:textId="77777777" w:rsidR="00BD5229" w:rsidRPr="00E34807" w:rsidRDefault="00BD5229">
      <w:pPr>
        <w:pStyle w:val="NormalBPBHEB"/>
        <w:pPrChange w:id="44" w:author="Srishti" w:date="2025-10-25T01:26:00Z" w16du:dateUtc="2025-10-24T19:56:00Z">
          <w:pPr>
            <w:pStyle w:val="P-Regular"/>
            <w:jc w:val="both"/>
          </w:pPr>
        </w:pPrChange>
      </w:pPr>
    </w:p>
    <w:p w14:paraId="5F6B11DA" w14:textId="724515B3" w:rsidR="004B553A" w:rsidRPr="004B553A" w:rsidRDefault="004B553A">
      <w:pPr>
        <w:pStyle w:val="Heading2BPBHEB"/>
        <w:pPrChange w:id="45" w:author="Srishti" w:date="2025-10-25T01:26:00Z" w16du:dateUtc="2025-10-24T19:56:00Z">
          <w:pPr>
            <w:pStyle w:val="H2-Heading"/>
            <w:jc w:val="both"/>
          </w:pPr>
        </w:pPrChange>
      </w:pPr>
      <w:r w:rsidRPr="004B553A">
        <w:t xml:space="preserve">Concept and </w:t>
      </w:r>
      <w:ins w:id="46" w:author="Srishti" w:date="2025-10-25T01:27:00Z" w16du:dateUtc="2025-10-24T19:57:00Z">
        <w:r w:rsidR="00BD5229">
          <w:t>b</w:t>
        </w:r>
      </w:ins>
      <w:del w:id="47" w:author="Srishti" w:date="2025-10-25T01:27:00Z" w16du:dateUtc="2025-10-24T19:57:00Z">
        <w:r w:rsidRPr="004B553A" w:rsidDel="00BD5229">
          <w:delText>B</w:delText>
        </w:r>
      </w:del>
      <w:r w:rsidRPr="004B553A">
        <w:t xml:space="preserve">enefits of </w:t>
      </w:r>
      <w:ins w:id="48" w:author="Srishti" w:date="2025-10-25T01:27:00Z" w16du:dateUtc="2025-10-24T19:57:00Z">
        <w:r w:rsidR="00BD5229">
          <w:t>t</w:t>
        </w:r>
      </w:ins>
      <w:del w:id="49" w:author="Srishti" w:date="2025-10-25T01:27:00Z" w16du:dateUtc="2025-10-24T19:57:00Z">
        <w:r w:rsidRPr="004B553A" w:rsidDel="00BD5229">
          <w:delText>T</w:delText>
        </w:r>
      </w:del>
      <w:r w:rsidRPr="004B553A">
        <w:t xml:space="preserve">ransfer </w:t>
      </w:r>
      <w:ins w:id="50" w:author="Srishti" w:date="2025-10-25T01:27:00Z" w16du:dateUtc="2025-10-24T19:57:00Z">
        <w:r w:rsidR="00BD5229">
          <w:t>l</w:t>
        </w:r>
      </w:ins>
      <w:del w:id="51" w:author="Srishti" w:date="2025-10-25T01:27:00Z" w16du:dateUtc="2025-10-24T19:57:00Z">
        <w:r w:rsidRPr="004B553A" w:rsidDel="00BD5229">
          <w:delText>L</w:delText>
        </w:r>
      </w:del>
      <w:r w:rsidRPr="004B553A">
        <w:t>earning</w:t>
      </w:r>
    </w:p>
    <w:p w14:paraId="2998C78A" w14:textId="6A07CD0F" w:rsidR="004B553A" w:rsidRDefault="004B553A" w:rsidP="00BD5229">
      <w:pPr>
        <w:pStyle w:val="NormalBPBHEB"/>
        <w:rPr>
          <w:ins w:id="52" w:author="Srishti" w:date="2025-10-25T01:27:00Z" w16du:dateUtc="2025-10-24T19:57:00Z"/>
        </w:rPr>
      </w:pPr>
      <w:r w:rsidRPr="004B553A">
        <w:t xml:space="preserve">Transfer learning has </w:t>
      </w:r>
      <w:r w:rsidR="00CF7946">
        <w:t>appeared</w:t>
      </w:r>
      <w:r w:rsidR="00AA2729">
        <w:t xml:space="preserve"> as a powerful technique in </w:t>
      </w:r>
      <w:del w:id="53" w:author="Srishti" w:date="2025-10-25T01:27:00Z" w16du:dateUtc="2025-10-24T19:57:00Z">
        <w:r w:rsidR="00AA2729" w:rsidDel="00BD5229">
          <w:delText>natural language processing (</w:delText>
        </w:r>
      </w:del>
      <w:r w:rsidR="00AA2729">
        <w:t>NLP</w:t>
      </w:r>
      <w:del w:id="54" w:author="Srishti" w:date="2025-10-25T01:27:00Z" w16du:dateUtc="2025-10-24T19:57:00Z">
        <w:r w:rsidR="00AA2729" w:rsidDel="00BD5229">
          <w:delText>)</w:delText>
        </w:r>
      </w:del>
      <w:r w:rsidR="00AA2729">
        <w:t xml:space="preserve">, enabling models to </w:t>
      </w:r>
      <w:r w:rsidR="00CF7946">
        <w:t>use</w:t>
      </w:r>
      <w:r w:rsidR="00AA2729">
        <w:t xml:space="preserve"> knowledge gained from training on large, diverse datasets and apply</w:t>
      </w:r>
      <w:r w:rsidRPr="004B553A">
        <w:t xml:space="preserve"> it to specific tasks or datasets. This two-phase process</w:t>
      </w:r>
      <w:ins w:id="55" w:author="Srishti" w:date="2025-10-25T01:27:00Z" w16du:dateUtc="2025-10-24T19:57:00Z">
        <w:r w:rsidR="00BD5229">
          <w:t xml:space="preserve">, </w:t>
        </w:r>
      </w:ins>
      <w:del w:id="56" w:author="Srishti" w:date="2025-10-25T01:27:00Z" w16du:dateUtc="2025-10-24T19:57:00Z">
        <w:r w:rsidRPr="004B553A" w:rsidDel="00BD5229">
          <w:delText>—</w:delText>
        </w:r>
      </w:del>
      <w:r w:rsidRPr="004B553A">
        <w:t>pre-training and fine-tuning</w:t>
      </w:r>
      <w:ins w:id="57" w:author="Srishti" w:date="2025-10-25T01:27:00Z" w16du:dateUtc="2025-10-24T19:57:00Z">
        <w:r w:rsidR="00BD5229">
          <w:t xml:space="preserve">, </w:t>
        </w:r>
      </w:ins>
      <w:del w:id="58" w:author="Srishti" w:date="2025-10-25T01:27:00Z" w16du:dateUtc="2025-10-24T19:57:00Z">
        <w:r w:rsidRPr="004B553A" w:rsidDel="00BD5229">
          <w:delText>—</w:delText>
        </w:r>
      </w:del>
      <w:r w:rsidRPr="004B553A">
        <w:t xml:space="preserve">enables models to efficiently learn general linguistic patterns and </w:t>
      </w:r>
      <w:r w:rsidR="00AA2729">
        <w:t>use</w:t>
      </w:r>
      <w:r w:rsidR="00AA2729" w:rsidRPr="004B553A">
        <w:t xml:space="preserve"> </w:t>
      </w:r>
      <w:r w:rsidRPr="004B553A">
        <w:t xml:space="preserve">them </w:t>
      </w:r>
      <w:r w:rsidR="00B16EDE">
        <w:t>in</w:t>
      </w:r>
      <w:r w:rsidR="00B16EDE" w:rsidRPr="004B553A">
        <w:t xml:space="preserve"> </w:t>
      </w:r>
      <w:r w:rsidR="009C4087">
        <w:t>specialized</w:t>
      </w:r>
      <w:r w:rsidRPr="004B553A">
        <w:t xml:space="preserve"> contexts. Pre-training involves exposing models to extensive corpora, such as Common Crawl or Wikipedia, which helps develop a foundational understanding of language. Fine-tuning then focuses the model’s capabilities on a target task, using smaller, domain-specific datasets. Transfer learning has demonstrated substantial utility in NLP, particularly for </w:t>
      </w:r>
      <w:r w:rsidR="004A4885">
        <w:t>functions</w:t>
      </w:r>
      <w:r w:rsidR="004A4885" w:rsidRPr="004B553A">
        <w:t xml:space="preserve"> </w:t>
      </w:r>
      <w:r w:rsidRPr="004B553A">
        <w:t>such as sentiment analysis, machine translation, and text summarization, where labeled data can be scarce</w:t>
      </w:r>
      <w:ins w:id="59" w:author="Srishti" w:date="2025-10-25T01:27:00Z" w16du:dateUtc="2025-10-24T19:57:00Z">
        <w:r w:rsidR="00BD5229">
          <w:t>. [1], [2]</w:t>
        </w:r>
      </w:ins>
      <w:del w:id="60" w:author="Srishti" w:date="2025-10-25T01:27:00Z" w16du:dateUtc="2025-10-24T19:57:00Z">
        <w:r w:rsidR="00FF4F5A" w:rsidDel="00BD5229">
          <w:delText xml:space="preserve"> </w:delText>
        </w:r>
      </w:del>
      <w:customXmlDelRangeStart w:id="61" w:author="Srishti" w:date="2025-10-25T01:27:00Z"/>
      <w:sdt>
        <w:sdtPr>
          <w:id w:val="-611669483"/>
          <w:citation/>
        </w:sdtPr>
        <w:sdtContent>
          <w:customXmlDelRangeEnd w:id="61"/>
          <w:del w:id="62" w:author="Srishti" w:date="2025-10-25T01:27:00Z" w16du:dateUtc="2025-10-24T19:57:00Z">
            <w:r w:rsidR="001B7302" w:rsidDel="00BD5229">
              <w:fldChar w:fldCharType="begin"/>
            </w:r>
            <w:r w:rsidR="001B7302" w:rsidDel="00BD5229">
              <w:delInstrText xml:space="preserve"> CITATION Ruder2019 \l 1033 </w:delInstrText>
            </w:r>
            <w:r w:rsidR="001B7302" w:rsidDel="00BD5229">
              <w:fldChar w:fldCharType="separate"/>
            </w:r>
            <w:r w:rsidR="0076721A" w:rsidRPr="0076721A" w:rsidDel="00BD5229">
              <w:rPr>
                <w:noProof/>
              </w:rPr>
              <w:delText>[1]</w:delText>
            </w:r>
            <w:r w:rsidR="001B7302" w:rsidDel="00BD5229">
              <w:fldChar w:fldCharType="end"/>
            </w:r>
          </w:del>
          <w:customXmlDelRangeStart w:id="63" w:author="Srishti" w:date="2025-10-25T01:27:00Z"/>
        </w:sdtContent>
      </w:sdt>
      <w:customXmlDelRangeEnd w:id="63"/>
      <w:del w:id="64" w:author="Srishti" w:date="2025-10-25T01:27:00Z" w16du:dateUtc="2025-10-24T19:57:00Z">
        <w:r w:rsidRPr="004B553A" w:rsidDel="00BD5229">
          <w:delText xml:space="preserve">; </w:delText>
        </w:r>
      </w:del>
      <w:customXmlDelRangeStart w:id="65" w:author="Srishti" w:date="2025-10-25T01:27:00Z"/>
      <w:sdt>
        <w:sdtPr>
          <w:id w:val="1653952305"/>
          <w:citation/>
        </w:sdtPr>
        <w:sdtContent>
          <w:customXmlDelRangeEnd w:id="65"/>
          <w:del w:id="66" w:author="Srishti" w:date="2025-10-25T01:27:00Z" w16du:dateUtc="2025-10-24T19:57:00Z">
            <w:r w:rsidR="001B7302" w:rsidDel="00BD5229">
              <w:fldChar w:fldCharType="begin"/>
            </w:r>
            <w:r w:rsidR="001B7302" w:rsidDel="00BD5229">
              <w:delInstrText xml:space="preserve"> CITATION Howard2018 \l 1033 </w:delInstrText>
            </w:r>
            <w:r w:rsidR="001B7302" w:rsidDel="00BD5229">
              <w:fldChar w:fldCharType="separate"/>
            </w:r>
            <w:r w:rsidR="0076721A" w:rsidRPr="0076721A" w:rsidDel="00BD5229">
              <w:rPr>
                <w:noProof/>
              </w:rPr>
              <w:delText>[2]</w:delText>
            </w:r>
            <w:r w:rsidR="001B7302" w:rsidDel="00BD5229">
              <w:fldChar w:fldCharType="end"/>
            </w:r>
          </w:del>
          <w:customXmlDelRangeStart w:id="67" w:author="Srishti" w:date="2025-10-25T01:27:00Z"/>
        </w:sdtContent>
      </w:sdt>
      <w:customXmlDelRangeEnd w:id="67"/>
      <w:del w:id="68" w:author="Srishti" w:date="2025-10-25T01:27:00Z" w16du:dateUtc="2025-10-24T19:57:00Z">
        <w:r w:rsidRPr="004B553A" w:rsidDel="00BD5229">
          <w:delText>.</w:delText>
        </w:r>
      </w:del>
    </w:p>
    <w:p w14:paraId="5B2CC07F" w14:textId="77777777" w:rsidR="00BD5229" w:rsidRDefault="00BD5229">
      <w:pPr>
        <w:pStyle w:val="NormalBPBHEB"/>
        <w:pPrChange w:id="69" w:author="Srishti" w:date="2025-10-25T01:27:00Z" w16du:dateUtc="2025-10-24T19:57:00Z">
          <w:pPr>
            <w:jc w:val="both"/>
          </w:pPr>
        </w:pPrChange>
      </w:pPr>
    </w:p>
    <w:p w14:paraId="306CF68C" w14:textId="77777777" w:rsidR="006263F5" w:rsidRDefault="006263F5">
      <w:pPr>
        <w:pStyle w:val="Heading3BPBHEB"/>
        <w:pPrChange w:id="70" w:author="Srishti" w:date="2025-10-25T01:27:00Z" w16du:dateUtc="2025-10-24T19:57:00Z">
          <w:pPr>
            <w:pStyle w:val="H2-Heading"/>
            <w:jc w:val="both"/>
          </w:pPr>
        </w:pPrChange>
      </w:pPr>
      <w:r w:rsidRPr="004B553A">
        <w:t>Benefits</w:t>
      </w:r>
    </w:p>
    <w:p w14:paraId="5F3B2CDA" w14:textId="6EC81FC5" w:rsidR="006263F5" w:rsidRDefault="00CB124F" w:rsidP="00BD5229">
      <w:pPr>
        <w:pStyle w:val="NormalBPBHEB"/>
        <w:rPr>
          <w:ins w:id="71" w:author="Srishti" w:date="2025-10-25T01:28:00Z" w16du:dateUtc="2025-10-24T19:58:00Z"/>
        </w:rPr>
      </w:pPr>
      <w:r>
        <w:t xml:space="preserve">Transfer learning provides advantages that make it an essential tool for </w:t>
      </w:r>
      <w:del w:id="72" w:author="Srishti" w:date="2025-10-25T01:27:00Z" w16du:dateUtc="2025-10-24T19:57:00Z">
        <w:r w:rsidDel="00BD5229">
          <w:delText>natural language processing (</w:delText>
        </w:r>
      </w:del>
      <w:r>
        <w:t>NLP</w:t>
      </w:r>
      <w:del w:id="73" w:author="Srishti" w:date="2025-10-25T01:28:00Z" w16du:dateUtc="2025-10-24T19:58:00Z">
        <w:r w:rsidDel="00BD5229">
          <w:delText>)</w:delText>
        </w:r>
      </w:del>
      <w:r>
        <w:t xml:space="preserve"> tasks. By utilizing pre-trained models, practitioners can greatly improve training efficiency, enhance performance on specialized tasks, and tailor models to various applications with limited data. These advantages help address resource constraints and task-specific challenges in NLP, making transfer learning a vital part of modern AI methods.</w:t>
      </w:r>
    </w:p>
    <w:p w14:paraId="713805BB" w14:textId="77777777" w:rsidR="00BD5229" w:rsidRPr="003114F1" w:rsidRDefault="00BD5229">
      <w:pPr>
        <w:pStyle w:val="NormalBPBHEB"/>
        <w:pPrChange w:id="74" w:author="Srishti" w:date="2025-10-25T01:28:00Z" w16du:dateUtc="2025-10-24T19:58:00Z">
          <w:pPr>
            <w:jc w:val="both"/>
          </w:pPr>
        </w:pPrChange>
      </w:pPr>
    </w:p>
    <w:p w14:paraId="7C3498C9" w14:textId="6103CA53" w:rsidR="006263F5" w:rsidRDefault="006263F5">
      <w:pPr>
        <w:pStyle w:val="Heading3BPBHEB"/>
        <w:pPrChange w:id="75" w:author="Srishti" w:date="2025-10-25T01:28:00Z" w16du:dateUtc="2025-10-24T19:58:00Z">
          <w:pPr>
            <w:pStyle w:val="H3-Subheading"/>
            <w:jc w:val="both"/>
          </w:pPr>
        </w:pPrChange>
      </w:pPr>
      <w:r w:rsidRPr="004B553A">
        <w:t>Efficiency</w:t>
      </w:r>
    </w:p>
    <w:p w14:paraId="08D63EF3" w14:textId="27FFD670" w:rsidR="006263F5" w:rsidRDefault="00EC094C">
      <w:pPr>
        <w:pStyle w:val="NormalBPBHEB"/>
        <w:pPrChange w:id="76" w:author="Srishti" w:date="2025-10-25T01:28:00Z" w16du:dateUtc="2025-10-24T19:58:00Z">
          <w:pPr>
            <w:jc w:val="both"/>
          </w:pPr>
        </w:pPrChange>
      </w:pPr>
      <w:r>
        <w:t xml:space="preserve">Pre-trained models significantly reduce the computational effort and training time required to develop task-specific models. Instead of starting from scratch, practitioners utilize a model that already understands fundamental linguistic structures, allowing them to focus on fine-tuning. For instance, </w:t>
      </w:r>
      <w:ins w:id="77" w:author="Srishti" w:date="2025-10-25T01:28:00Z" w16du:dateUtc="2025-10-24T19:58:00Z">
        <w:r w:rsidR="00BD5229" w:rsidRPr="00BD5229">
          <w:rPr>
            <w:b/>
            <w:bCs/>
            <w:rPrChange w:id="78" w:author="Srishti" w:date="2025-10-25T01:28:00Z" w16du:dateUtc="2025-10-24T19:58:00Z">
              <w:rPr/>
            </w:rPrChange>
          </w:rPr>
          <w:t>Bidirectional Encoder Representations from Transformers</w:t>
        </w:r>
        <w:r w:rsidR="00BD5229">
          <w:t xml:space="preserve"> (</w:t>
        </w:r>
      </w:ins>
      <w:r w:rsidRPr="00BD5229">
        <w:rPr>
          <w:b/>
          <w:bCs/>
          <w:rPrChange w:id="79" w:author="Srishti" w:date="2025-10-25T01:28:00Z" w16du:dateUtc="2025-10-24T19:58:00Z">
            <w:rPr/>
          </w:rPrChange>
        </w:rPr>
        <w:t>BERT</w:t>
      </w:r>
      <w:del w:id="80" w:author="Srishti" w:date="2025-10-25T01:28:00Z" w16du:dateUtc="2025-10-24T19:58:00Z">
        <w:r w:rsidDel="00BD5229">
          <w:delText xml:space="preserve"> (Bidirectional Encoder Representations from Transformers</w:delText>
        </w:r>
      </w:del>
      <w:r>
        <w:t>) minimizes the need for large, labeled datasets by using pre-trained embeddings, which enables high-performance results with less computational cost</w:t>
      </w:r>
      <w:ins w:id="81" w:author="Srishti" w:date="2025-10-25T01:29:00Z" w16du:dateUtc="2025-10-24T19:59:00Z">
        <w:r w:rsidR="00BD5229">
          <w:t xml:space="preserve"> [3]</w:t>
        </w:r>
      </w:ins>
      <w:del w:id="82" w:author="Srishti" w:date="2025-10-25T01:29:00Z" w16du:dateUtc="2025-10-24T19:59:00Z">
        <w:r w:rsidDel="00BD5229">
          <w:delText xml:space="preserve"> </w:delText>
        </w:r>
      </w:del>
      <w:customXmlDelRangeStart w:id="83" w:author="Srishti" w:date="2025-10-25T01:29:00Z"/>
      <w:sdt>
        <w:sdtPr>
          <w:id w:val="-186607603"/>
          <w:citation/>
        </w:sdtPr>
        <w:sdtContent>
          <w:customXmlDelRangeEnd w:id="83"/>
          <w:del w:id="84" w:author="Srishti" w:date="2025-10-25T01:29:00Z" w16du:dateUtc="2025-10-24T19:59:00Z">
            <w:r w:rsidR="006263F5" w:rsidDel="00BD5229">
              <w:fldChar w:fldCharType="begin"/>
            </w:r>
            <w:r w:rsidR="006263F5" w:rsidDel="00BD5229">
              <w:delInstrText xml:space="preserve"> CITATION Devlin2019 \l 1033 </w:delInstrText>
            </w:r>
            <w:r w:rsidR="006263F5" w:rsidDel="00BD5229">
              <w:fldChar w:fldCharType="separate"/>
            </w:r>
            <w:r w:rsidR="006263F5" w:rsidRPr="0076721A" w:rsidDel="00BD5229">
              <w:rPr>
                <w:noProof/>
              </w:rPr>
              <w:delText>[3]</w:delText>
            </w:r>
            <w:r w:rsidR="006263F5" w:rsidDel="00BD5229">
              <w:fldChar w:fldCharType="end"/>
            </w:r>
          </w:del>
          <w:customXmlDelRangeStart w:id="85" w:author="Srishti" w:date="2025-10-25T01:29:00Z"/>
        </w:sdtContent>
      </w:sdt>
      <w:customXmlDelRangeEnd w:id="85"/>
      <w:r w:rsidR="006263F5" w:rsidRPr="004B553A">
        <w:t xml:space="preserve">. </w:t>
      </w:r>
      <w:r w:rsidR="00075FA5">
        <w:t xml:space="preserve">An example is </w:t>
      </w:r>
      <w:r w:rsidR="009F3636">
        <w:t>the use of GPT models for sentiment analysis, where pre-training on billions of words accelerates</w:t>
      </w:r>
      <w:r w:rsidR="00075FA5">
        <w:t xml:space="preserve"> the process of adapting to downstream tasks with limited data and resources.</w:t>
      </w:r>
    </w:p>
    <w:p w14:paraId="104B40EE" w14:textId="7046AF6C" w:rsidR="006263F5" w:rsidRDefault="0017480E">
      <w:pPr>
        <w:pStyle w:val="NormalBPBHEB"/>
        <w:pPrChange w:id="86" w:author="Srishti" w:date="2025-10-25T01:28:00Z" w16du:dateUtc="2025-10-24T19:58:00Z">
          <w:pPr>
            <w:jc w:val="both"/>
          </w:pPr>
        </w:pPrChange>
      </w:pPr>
      <w:r w:rsidRPr="00BD5229">
        <w:rPr>
          <w:i/>
          <w:iCs/>
          <w:rPrChange w:id="87" w:author="Srishti" w:date="2025-10-25T01:29:00Z" w16du:dateUtc="2025-10-24T19:59:00Z">
            <w:rPr/>
          </w:rPrChange>
        </w:rPr>
        <w:t>Figure 5.1</w:t>
      </w:r>
      <w:r>
        <w:t xml:space="preserve"> </w:t>
      </w:r>
      <w:del w:id="88" w:author="Srishti" w:date="2025-10-25T01:29:00Z" w16du:dateUtc="2025-10-24T19:59:00Z">
        <w:r w:rsidDel="00BD5229">
          <w:delText>be</w:delText>
        </w:r>
        <w:r w:rsidR="00B45E92" w:rsidDel="00BD5229">
          <w:delText xml:space="preserve">low </w:delText>
        </w:r>
      </w:del>
      <w:r>
        <w:t>presents a distilled overview of transfer learning as a two-phase process central to modern NLP workflows</w:t>
      </w:r>
      <w:ins w:id="89" w:author="Srishti" w:date="2025-10-25T01:29:00Z" w16du:dateUtc="2025-10-24T19:59:00Z">
        <w:r w:rsidR="00BD5229">
          <w:t xml:space="preserve">: </w:t>
        </w:r>
      </w:ins>
      <w:del w:id="90" w:author="Srishti" w:date="2025-10-25T01:29:00Z" w16du:dateUtc="2025-10-24T19:59:00Z">
        <w:r w:rsidDel="00BD5229">
          <w:delText>.</w:delText>
        </w:r>
      </w:del>
    </w:p>
    <w:p w14:paraId="16EE1839" w14:textId="77777777" w:rsidR="00B45E92" w:rsidRDefault="00276FD2">
      <w:pPr>
        <w:pStyle w:val="FigureBPBHEB"/>
        <w:pPrChange w:id="91" w:author="Srishti" w:date="2025-10-25T01:29:00Z" w16du:dateUtc="2025-10-24T19:59:00Z">
          <w:pPr>
            <w:keepNext/>
            <w:jc w:val="center"/>
          </w:pPr>
        </w:pPrChange>
      </w:pPr>
      <w:r>
        <w:rPr>
          <w:noProof/>
        </w:rPr>
        <w:drawing>
          <wp:inline distT="0" distB="0" distL="0" distR="0" wp14:anchorId="74670231" wp14:editId="12BBCD46">
            <wp:extent cx="3401568" cy="3401568"/>
            <wp:effectExtent l="0" t="0" r="8890" b="8890"/>
            <wp:docPr id="609977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7412" name="Picture 609977412"/>
                    <pic:cNvPicPr/>
                  </pic:nvPicPr>
                  <pic:blipFill>
                    <a:blip r:embed="rId15"/>
                    <a:stretch>
                      <a:fillRect/>
                    </a:stretch>
                  </pic:blipFill>
                  <pic:spPr>
                    <a:xfrm>
                      <a:off x="0" y="0"/>
                      <a:ext cx="3423338" cy="3423338"/>
                    </a:xfrm>
                    <a:prstGeom prst="rect">
                      <a:avLst/>
                    </a:prstGeom>
                  </pic:spPr>
                </pic:pic>
              </a:graphicData>
            </a:graphic>
          </wp:inline>
        </w:drawing>
      </w:r>
    </w:p>
    <w:p w14:paraId="5A931B69" w14:textId="5FAC321F" w:rsidR="00276FD2" w:rsidRDefault="00B45E92" w:rsidP="00BD5229">
      <w:pPr>
        <w:pStyle w:val="FigureCaptionBPBHEB"/>
        <w:rPr>
          <w:ins w:id="92" w:author="Srishti" w:date="2025-10-25T01:33:00Z" w16du:dateUtc="2025-10-24T20:03:00Z"/>
        </w:rPr>
      </w:pPr>
      <w:commentRangeStart w:id="93"/>
      <w:r w:rsidRPr="00BD5229">
        <w:rPr>
          <w:b/>
          <w:bCs w:val="0"/>
          <w:rPrChange w:id="94" w:author="Srishti" w:date="2025-10-25T01:30:00Z" w16du:dateUtc="2025-10-24T20:00:00Z">
            <w:rPr/>
          </w:rPrChange>
        </w:rPr>
        <w:t>Figure 5</w:t>
      </w:r>
      <w:ins w:id="95" w:author="Srishti" w:date="2025-10-25T01:29:00Z" w16du:dateUtc="2025-10-24T19:59:00Z">
        <w:r w:rsidR="00BD5229" w:rsidRPr="00BD5229">
          <w:rPr>
            <w:b/>
            <w:bCs w:val="0"/>
            <w:rPrChange w:id="96" w:author="Srishti" w:date="2025-10-25T01:30:00Z" w16du:dateUtc="2025-10-24T20:00:00Z">
              <w:rPr/>
            </w:rPrChange>
          </w:rPr>
          <w:t>.1</w:t>
        </w:r>
        <w:r w:rsidR="00BD5229">
          <w:t xml:space="preserve">: </w:t>
        </w:r>
      </w:ins>
      <w:del w:id="97" w:author="Srishti" w:date="2025-10-25T01:29:00Z" w16du:dateUtc="2025-10-24T19:59:00Z">
        <w:r w:rsidDel="00BD5229">
          <w:delText xml:space="preserve">. </w:delText>
        </w:r>
        <w:r w:rsidDel="00BD5229">
          <w:fldChar w:fldCharType="begin"/>
        </w:r>
        <w:r w:rsidDel="00BD5229">
          <w:delInstrText xml:space="preserve"> SEQ Figure_5. \* ARABIC </w:delInstrText>
        </w:r>
        <w:r w:rsidDel="00BD5229">
          <w:fldChar w:fldCharType="separate"/>
        </w:r>
        <w:r w:rsidR="00580C47" w:rsidDel="00BD5229">
          <w:rPr>
            <w:noProof/>
          </w:rPr>
          <w:delText>1</w:delText>
        </w:r>
        <w:r w:rsidDel="00BD5229">
          <w:fldChar w:fldCharType="end"/>
        </w:r>
        <w:r w:rsidDel="00BD5229">
          <w:delText xml:space="preserve"> - </w:delText>
        </w:r>
      </w:del>
      <w:r w:rsidRPr="0015223A">
        <w:t xml:space="preserve">The transfer learning paradigm: A model is </w:t>
      </w:r>
      <w:r w:rsidR="007D70B4" w:rsidRPr="0015223A">
        <w:t>pre-trained first</w:t>
      </w:r>
      <w:r w:rsidRPr="0015223A">
        <w:t xml:space="preserve"> on a large-scale dataset, then fine-tuned with task-specific data to adapt it to downstream applications.</w:t>
      </w:r>
      <w:commentRangeEnd w:id="93"/>
      <w:r w:rsidR="00331454">
        <w:rPr>
          <w:rStyle w:val="CommentReference"/>
          <w:sz w:val="18"/>
          <w:szCs w:val="18"/>
        </w:rPr>
        <w:commentReference w:id="93"/>
      </w:r>
    </w:p>
    <w:p w14:paraId="6E7CA640" w14:textId="77777777" w:rsidR="00331454" w:rsidRPr="004B553A" w:rsidRDefault="00331454">
      <w:pPr>
        <w:pStyle w:val="NormalBPBHEB"/>
        <w:pPrChange w:id="98" w:author="Srishti" w:date="2025-10-25T01:33:00Z" w16du:dateUtc="2025-10-24T20:03:00Z">
          <w:pPr>
            <w:pStyle w:val="Caption"/>
            <w:jc w:val="both"/>
          </w:pPr>
        </w:pPrChange>
      </w:pPr>
    </w:p>
    <w:p w14:paraId="2D4B0E8E" w14:textId="26D01BC3" w:rsidR="001E5CD7" w:rsidRDefault="004B553A">
      <w:pPr>
        <w:pStyle w:val="Heading3BPBHEB"/>
        <w:pPrChange w:id="99" w:author="Srishti" w:date="2025-10-25T01:34:00Z" w16du:dateUtc="2025-10-24T20:04:00Z">
          <w:pPr>
            <w:pStyle w:val="H3-Subheading"/>
          </w:pPr>
        </w:pPrChange>
      </w:pPr>
      <w:r w:rsidRPr="004B553A">
        <w:t xml:space="preserve">Enhanced </w:t>
      </w:r>
      <w:ins w:id="100" w:author="Srishti" w:date="2025-10-25T01:34:00Z" w16du:dateUtc="2025-10-24T20:04:00Z">
        <w:r w:rsidR="00331454">
          <w:t>p</w:t>
        </w:r>
      </w:ins>
      <w:del w:id="101" w:author="Srishti" w:date="2025-10-25T01:34:00Z" w16du:dateUtc="2025-10-24T20:04:00Z">
        <w:r w:rsidRPr="004B553A" w:rsidDel="00331454">
          <w:delText>P</w:delText>
        </w:r>
      </w:del>
      <w:r w:rsidRPr="004B553A">
        <w:t>erformance</w:t>
      </w:r>
    </w:p>
    <w:p w14:paraId="4D38A7F8" w14:textId="0B40B468" w:rsidR="004B553A" w:rsidRDefault="00075FA5" w:rsidP="00331454">
      <w:pPr>
        <w:pStyle w:val="NormalBPBHEB"/>
        <w:rPr>
          <w:ins w:id="102" w:author="Srishti" w:date="2025-10-25T01:35:00Z" w16du:dateUtc="2025-10-24T20:05:00Z"/>
        </w:rPr>
      </w:pPr>
      <w:r w:rsidRPr="00027B31">
        <w:t>Pre-trained models often show better generalization even with small datasets</w:t>
      </w:r>
      <w:r>
        <w:t xml:space="preserve">. This is because they have already developed a deep understanding of syntactic and semantic patterns during pre-training. For example, the </w:t>
      </w:r>
      <w:ins w:id="103" w:author="Srishti" w:date="2025-10-25T01:35:00Z" w16du:dateUtc="2025-10-24T20:05:00Z">
        <w:r w:rsidR="00331454" w:rsidRPr="00331454">
          <w:rPr>
            <w:b/>
            <w:bCs/>
            <w:rPrChange w:id="104" w:author="Srishti" w:date="2025-10-25T01:35:00Z" w16du:dateUtc="2025-10-24T20:05:00Z">
              <w:rPr/>
            </w:rPrChange>
          </w:rPr>
          <w:t>Text-to-Text Transfer Transformer</w:t>
        </w:r>
        <w:r w:rsidR="00331454">
          <w:t xml:space="preserve"> (</w:t>
        </w:r>
      </w:ins>
      <w:r w:rsidRPr="00331454">
        <w:rPr>
          <w:b/>
          <w:bCs/>
          <w:rPrChange w:id="105" w:author="Srishti" w:date="2025-10-25T01:35:00Z" w16du:dateUtc="2025-10-24T20:05:00Z">
            <w:rPr/>
          </w:rPrChange>
        </w:rPr>
        <w:t>T5</w:t>
      </w:r>
      <w:del w:id="106" w:author="Srishti" w:date="2025-10-25T01:35:00Z" w16du:dateUtc="2025-10-24T20:05:00Z">
        <w:r w:rsidDel="00331454">
          <w:delText xml:space="preserve"> (Text-to-Text Transfer Transformer</w:delText>
        </w:r>
      </w:del>
      <w:r>
        <w:t>) model achieved high accuracy in summarization and translation tasks by applying learned patterns across different datasets</w:t>
      </w:r>
      <w:ins w:id="107" w:author="Srishti" w:date="2025-10-25T01:35:00Z" w16du:dateUtc="2025-10-24T20:05:00Z">
        <w:r w:rsidR="00331454">
          <w:t xml:space="preserve"> [4]</w:t>
        </w:r>
      </w:ins>
      <w:del w:id="108" w:author="Srishti" w:date="2025-10-25T01:35:00Z" w16du:dateUtc="2025-10-24T20:05:00Z">
        <w:r w:rsidDel="00331454">
          <w:delText xml:space="preserve"> </w:delText>
        </w:r>
      </w:del>
      <w:customXmlDelRangeStart w:id="109" w:author="Srishti" w:date="2025-10-25T01:35:00Z"/>
      <w:sdt>
        <w:sdtPr>
          <w:id w:val="1585413399"/>
          <w:citation/>
        </w:sdtPr>
        <w:sdtContent>
          <w:customXmlDelRangeEnd w:id="109"/>
          <w:del w:id="110" w:author="Srishti" w:date="2025-10-25T01:35:00Z" w16du:dateUtc="2025-10-24T20:05:00Z">
            <w:r w:rsidR="005336FE" w:rsidDel="00331454">
              <w:fldChar w:fldCharType="begin"/>
            </w:r>
            <w:r w:rsidR="005336FE" w:rsidDel="00331454">
              <w:delInstrText xml:space="preserve"> CITATION Raffel2020 \l 1033 </w:delInstrText>
            </w:r>
            <w:r w:rsidR="005336FE" w:rsidDel="00331454">
              <w:fldChar w:fldCharType="separate"/>
            </w:r>
            <w:r w:rsidR="0076721A" w:rsidRPr="0076721A" w:rsidDel="00331454">
              <w:rPr>
                <w:noProof/>
              </w:rPr>
              <w:delText>[4]</w:delText>
            </w:r>
            <w:r w:rsidR="005336FE" w:rsidDel="00331454">
              <w:fldChar w:fldCharType="end"/>
            </w:r>
          </w:del>
          <w:customXmlDelRangeStart w:id="111" w:author="Srishti" w:date="2025-10-25T01:35:00Z"/>
        </w:sdtContent>
      </w:sdt>
      <w:customXmlDelRangeEnd w:id="111"/>
      <w:r w:rsidR="004B553A" w:rsidRPr="004B553A">
        <w:t xml:space="preserve">. </w:t>
      </w:r>
      <w:r w:rsidR="00A642FB">
        <w:t>In applications like medical text classification, transfer learning with pre-trained language models such as BioBERT has shown significant improvements over traditional methods, even with limited labeled data</w:t>
      </w:r>
      <w:ins w:id="112" w:author="Srishti" w:date="2025-10-25T01:35:00Z" w16du:dateUtc="2025-10-24T20:05:00Z">
        <w:r w:rsidR="00331454">
          <w:t xml:space="preserve"> [5]</w:t>
        </w:r>
      </w:ins>
      <w:del w:id="113" w:author="Srishti" w:date="2025-10-25T01:35:00Z" w16du:dateUtc="2025-10-24T20:05:00Z">
        <w:r w:rsidR="004B553A" w:rsidRPr="004B553A" w:rsidDel="00331454">
          <w:delText xml:space="preserve"> </w:delText>
        </w:r>
      </w:del>
      <w:customXmlDelRangeStart w:id="114" w:author="Srishti" w:date="2025-10-25T01:35:00Z"/>
      <w:sdt>
        <w:sdtPr>
          <w:id w:val="-1223744505"/>
          <w:citation/>
        </w:sdtPr>
        <w:sdtContent>
          <w:customXmlDelRangeEnd w:id="114"/>
          <w:del w:id="115" w:author="Srishti" w:date="2025-10-25T01:35:00Z" w16du:dateUtc="2025-10-24T20:05:00Z">
            <w:r w:rsidR="005336FE" w:rsidDel="00331454">
              <w:fldChar w:fldCharType="begin"/>
            </w:r>
            <w:r w:rsidR="005336FE" w:rsidDel="00331454">
              <w:delInstrText xml:space="preserve"> CITATION Lee2020 \l 1033 </w:delInstrText>
            </w:r>
            <w:r w:rsidR="005336FE" w:rsidDel="00331454">
              <w:fldChar w:fldCharType="separate"/>
            </w:r>
            <w:r w:rsidR="0076721A" w:rsidRPr="0076721A" w:rsidDel="00331454">
              <w:rPr>
                <w:noProof/>
              </w:rPr>
              <w:delText>[5]</w:delText>
            </w:r>
            <w:r w:rsidR="005336FE" w:rsidDel="00331454">
              <w:fldChar w:fldCharType="end"/>
            </w:r>
          </w:del>
          <w:customXmlDelRangeStart w:id="116" w:author="Srishti" w:date="2025-10-25T01:35:00Z"/>
        </w:sdtContent>
      </w:sdt>
      <w:customXmlDelRangeEnd w:id="116"/>
      <w:r w:rsidR="004B553A" w:rsidRPr="004B553A">
        <w:t>.</w:t>
      </w:r>
    </w:p>
    <w:p w14:paraId="3AB560BA" w14:textId="77777777" w:rsidR="00331454" w:rsidRPr="004B553A" w:rsidRDefault="00331454">
      <w:pPr>
        <w:pStyle w:val="NormalBPBHEB"/>
        <w:pPrChange w:id="117" w:author="Srishti" w:date="2025-10-25T01:35:00Z" w16du:dateUtc="2025-10-24T20:05:00Z">
          <w:pPr>
            <w:jc w:val="both"/>
          </w:pPr>
        </w:pPrChange>
      </w:pPr>
    </w:p>
    <w:p w14:paraId="4E6B3AF2" w14:textId="171664D8" w:rsidR="001E5CD7" w:rsidRDefault="004B553A">
      <w:pPr>
        <w:pStyle w:val="Heading3BPBHEB"/>
        <w:pPrChange w:id="118" w:author="Srishti" w:date="2025-10-25T01:35:00Z" w16du:dateUtc="2025-10-24T20:05:00Z">
          <w:pPr>
            <w:pStyle w:val="H3-Subheading"/>
            <w:jc w:val="both"/>
          </w:pPr>
        </w:pPrChange>
      </w:pPr>
      <w:r w:rsidRPr="004B553A">
        <w:t>Flexibility</w:t>
      </w:r>
    </w:p>
    <w:p w14:paraId="1190B9F3" w14:textId="7F37FDF9" w:rsidR="004B553A" w:rsidRDefault="00A642FB" w:rsidP="00331454">
      <w:pPr>
        <w:pStyle w:val="NormalBPBHEB"/>
        <w:rPr>
          <w:ins w:id="119" w:author="Srishti" w:date="2025-10-25T01:36:00Z" w16du:dateUtc="2025-10-24T20:06:00Z"/>
        </w:rPr>
      </w:pPr>
      <w:r>
        <w:t xml:space="preserve">Transfer learning allows models to adapt to new languages, tasks, or specialized fields with minimal labeled data. This versatility is </w:t>
      </w:r>
      <w:r w:rsidR="00543EB5">
        <w:t>beneficial</w:t>
      </w:r>
      <w:r>
        <w:t xml:space="preserve"> for low-resource languages or domains where annotated datasets are scarce. For example, multilingual models like </w:t>
      </w:r>
      <w:ins w:id="120" w:author="Srishti" w:date="2025-10-25T01:35:00Z" w16du:dateUtc="2025-10-24T20:05:00Z">
        <w:r w:rsidR="00331454" w:rsidRPr="00331454">
          <w:rPr>
            <w:b/>
            <w:bCs/>
            <w:rPrChange w:id="121" w:author="Srishti" w:date="2025-10-25T01:35:00Z" w16du:dateUtc="2025-10-24T20:05:00Z">
              <w:rPr/>
            </w:rPrChange>
          </w:rPr>
          <w:t>Cross-lingual Language Model</w:t>
        </w:r>
        <w:r w:rsidR="00331454">
          <w:t xml:space="preserve"> (</w:t>
        </w:r>
      </w:ins>
      <w:r w:rsidRPr="00331454">
        <w:rPr>
          <w:b/>
          <w:bCs/>
          <w:rPrChange w:id="122" w:author="Srishti" w:date="2025-10-25T01:35:00Z" w16du:dateUtc="2025-10-24T20:05:00Z">
            <w:rPr/>
          </w:rPrChange>
        </w:rPr>
        <w:t>XLM-R</w:t>
      </w:r>
      <w:del w:id="123" w:author="Srishti" w:date="2025-10-25T01:35:00Z" w16du:dateUtc="2025-10-24T20:05:00Z">
        <w:r w:rsidDel="00331454">
          <w:delText xml:space="preserve"> (Cross-lingual Language Model</w:delText>
        </w:r>
      </w:del>
      <w:r>
        <w:t xml:space="preserve">) can be fine-tuned on texts from underrepresented languages and still deliver competitive results. Similarly, in fields such as legal or financial analysis, pre-trained models can be tailored to small, focused datasets, achieving high accuracy in domain-specific tasks without </w:t>
      </w:r>
      <w:r w:rsidR="00564ECC">
        <w:t xml:space="preserve">the need for </w:t>
      </w:r>
      <w:r>
        <w:t>extensive retraining.</w:t>
      </w:r>
    </w:p>
    <w:p w14:paraId="541E53A7" w14:textId="77777777" w:rsidR="00331454" w:rsidRPr="00331454" w:rsidRDefault="00331454">
      <w:pPr>
        <w:pStyle w:val="NormalBPBHEB"/>
        <w:rPr>
          <w:b/>
          <w:bCs/>
          <w:rPrChange w:id="124" w:author="Srishti" w:date="2025-10-25T01:36:00Z" w16du:dateUtc="2025-10-24T20:06:00Z">
            <w:rPr/>
          </w:rPrChange>
        </w:rPr>
        <w:pPrChange w:id="125" w:author="Srishti" w:date="2025-10-25T01:35:00Z" w16du:dateUtc="2025-10-24T20:05:00Z">
          <w:pPr>
            <w:jc w:val="both"/>
          </w:pPr>
        </w:pPrChange>
      </w:pPr>
    </w:p>
    <w:p w14:paraId="11599550" w14:textId="066EBC09" w:rsidR="00E34807" w:rsidRDefault="00E34807">
      <w:pPr>
        <w:pStyle w:val="Heading2BPBHEB"/>
        <w:pPrChange w:id="126" w:author="Srishti" w:date="2025-10-25T01:36:00Z" w16du:dateUtc="2025-10-24T20:06:00Z">
          <w:pPr>
            <w:pStyle w:val="H2-Heading"/>
            <w:jc w:val="both"/>
          </w:pPr>
        </w:pPrChange>
      </w:pPr>
      <w:r w:rsidRPr="00E34807">
        <w:t xml:space="preserve">Overview of </w:t>
      </w:r>
      <w:ins w:id="127" w:author="Srishti" w:date="2025-10-25T01:36:00Z" w16du:dateUtc="2025-10-24T20:06:00Z">
        <w:r w:rsidR="00331454">
          <w:t>tr</w:t>
        </w:r>
      </w:ins>
      <w:del w:id="128" w:author="Srishti" w:date="2025-10-25T01:36:00Z" w16du:dateUtc="2025-10-24T20:06:00Z">
        <w:r w:rsidRPr="00E34807" w:rsidDel="00331454">
          <w:delText>Tr</w:delText>
        </w:r>
      </w:del>
      <w:r w:rsidRPr="00E34807">
        <w:t xml:space="preserve">ansfer </w:t>
      </w:r>
      <w:ins w:id="129" w:author="Srishti" w:date="2025-10-25T01:36:00Z" w16du:dateUtc="2025-10-24T20:06:00Z">
        <w:r w:rsidR="00331454">
          <w:t>l</w:t>
        </w:r>
      </w:ins>
      <w:del w:id="130" w:author="Srishti" w:date="2025-10-25T01:36:00Z" w16du:dateUtc="2025-10-24T20:06:00Z">
        <w:r w:rsidRPr="00E34807" w:rsidDel="00331454">
          <w:delText>L</w:delText>
        </w:r>
      </w:del>
      <w:r w:rsidRPr="00E34807">
        <w:t xml:space="preserve">earning </w:t>
      </w:r>
      <w:ins w:id="131" w:author="Srishti" w:date="2025-10-25T01:36:00Z" w16du:dateUtc="2025-10-24T20:06:00Z">
        <w:r w:rsidR="00331454">
          <w:t>t</w:t>
        </w:r>
      </w:ins>
      <w:del w:id="132" w:author="Srishti" w:date="2025-10-25T01:36:00Z" w16du:dateUtc="2025-10-24T20:06:00Z">
        <w:r w:rsidRPr="00E34807" w:rsidDel="00331454">
          <w:delText>T</w:delText>
        </w:r>
      </w:del>
      <w:r w:rsidRPr="00E34807">
        <w:t>echniques</w:t>
      </w:r>
    </w:p>
    <w:p w14:paraId="65EB2BD1" w14:textId="2426E302" w:rsidR="00FA7C68" w:rsidRDefault="00472C5F" w:rsidP="00331454">
      <w:pPr>
        <w:pStyle w:val="NormalBPBHEB"/>
        <w:rPr>
          <w:ins w:id="133" w:author="Srishti" w:date="2025-10-25T01:37:00Z" w16du:dateUtc="2025-10-24T20:07:00Z"/>
        </w:rPr>
      </w:pPr>
      <w:r>
        <w:t xml:space="preserve">Transfer learning has become a powerful method in </w:t>
      </w:r>
      <w:r w:rsidR="005A54D4">
        <w:t>NLP</w:t>
      </w:r>
      <w:r>
        <w:t xml:space="preserve">, enabling the adaptation of pre-trained models to various tasks. By utilizing models already trained on large datasets, transfer learning reduces the required resources and time for specific applications. This section discusses the </w:t>
      </w:r>
      <w:r w:rsidR="00B55841">
        <w:t xml:space="preserve">primary techniques of transfer learning, explaining how they work, their benefits, and their </w:t>
      </w:r>
      <w:r>
        <w:t>real-world applications</w:t>
      </w:r>
      <w:ins w:id="134" w:author="Srishti" w:date="2025-10-25T01:37:00Z" w16du:dateUtc="2025-10-24T20:07:00Z">
        <w:r w:rsidR="00331454">
          <w:t>. [3], [4], [2]</w:t>
        </w:r>
      </w:ins>
      <w:del w:id="135" w:author="Srishti" w:date="2025-10-25T01:37:00Z" w16du:dateUtc="2025-10-24T20:07:00Z">
        <w:r w:rsidDel="00331454">
          <w:delText xml:space="preserve">. </w:delText>
        </w:r>
      </w:del>
      <w:customXmlDelRangeStart w:id="136" w:author="Srishti" w:date="2025-10-25T01:37:00Z"/>
      <w:sdt>
        <w:sdtPr>
          <w:id w:val="1645076472"/>
          <w:citation/>
        </w:sdtPr>
        <w:sdtContent>
          <w:customXmlDelRangeEnd w:id="136"/>
          <w:del w:id="137" w:author="Srishti" w:date="2025-10-25T01:37:00Z" w16du:dateUtc="2025-10-24T20:07:00Z">
            <w:r w:rsidR="00FB31EB" w:rsidDel="00331454">
              <w:fldChar w:fldCharType="begin"/>
            </w:r>
            <w:r w:rsidR="00FB31EB" w:rsidDel="00331454">
              <w:delInstrText xml:space="preserve"> CITATION Devlin2019 \l 1033 </w:delInstrText>
            </w:r>
            <w:r w:rsidR="00FB31EB" w:rsidDel="00331454">
              <w:fldChar w:fldCharType="separate"/>
            </w:r>
            <w:r w:rsidR="0076721A" w:rsidRPr="0076721A" w:rsidDel="00331454">
              <w:rPr>
                <w:noProof/>
              </w:rPr>
              <w:delText>[3]</w:delText>
            </w:r>
            <w:r w:rsidR="00FB31EB" w:rsidDel="00331454">
              <w:fldChar w:fldCharType="end"/>
            </w:r>
          </w:del>
          <w:customXmlDelRangeStart w:id="138" w:author="Srishti" w:date="2025-10-25T01:37:00Z"/>
        </w:sdtContent>
      </w:sdt>
      <w:customXmlDelRangeEnd w:id="138"/>
      <w:del w:id="139" w:author="Srishti" w:date="2025-10-25T01:37:00Z" w16du:dateUtc="2025-10-24T20:07:00Z">
        <w:r w:rsidR="008A6915" w:rsidRPr="008A6915" w:rsidDel="00331454">
          <w:delText xml:space="preserve">; </w:delText>
        </w:r>
      </w:del>
      <w:customXmlDelRangeStart w:id="140" w:author="Srishti" w:date="2025-10-25T01:37:00Z"/>
      <w:sdt>
        <w:sdtPr>
          <w:id w:val="1657187298"/>
          <w:citation/>
        </w:sdtPr>
        <w:sdtContent>
          <w:customXmlDelRangeEnd w:id="140"/>
          <w:del w:id="141" w:author="Srishti" w:date="2025-10-25T01:37:00Z" w16du:dateUtc="2025-10-24T20:07:00Z">
            <w:r w:rsidR="00FB31EB" w:rsidDel="00331454">
              <w:fldChar w:fldCharType="begin"/>
            </w:r>
            <w:r w:rsidR="00FB31EB" w:rsidDel="00331454">
              <w:delInstrText xml:space="preserve"> CITATION Raffel2020 \l 1033 </w:delInstrText>
            </w:r>
            <w:r w:rsidR="00FB31EB" w:rsidDel="00331454">
              <w:fldChar w:fldCharType="separate"/>
            </w:r>
            <w:r w:rsidR="0076721A" w:rsidRPr="0076721A" w:rsidDel="00331454">
              <w:rPr>
                <w:noProof/>
              </w:rPr>
              <w:delText>[4]</w:delText>
            </w:r>
            <w:r w:rsidR="00FB31EB" w:rsidDel="00331454">
              <w:fldChar w:fldCharType="end"/>
            </w:r>
          </w:del>
          <w:customXmlDelRangeStart w:id="142" w:author="Srishti" w:date="2025-10-25T01:37:00Z"/>
        </w:sdtContent>
      </w:sdt>
      <w:customXmlDelRangeEnd w:id="142"/>
      <w:del w:id="143" w:author="Srishti" w:date="2025-10-25T01:37:00Z" w16du:dateUtc="2025-10-24T20:07:00Z">
        <w:r w:rsidR="008A6915" w:rsidRPr="008A6915" w:rsidDel="00331454">
          <w:delText>;</w:delText>
        </w:r>
        <w:r w:rsidR="00FB31EB" w:rsidDel="00331454">
          <w:delText xml:space="preserve"> </w:delText>
        </w:r>
      </w:del>
      <w:customXmlDelRangeStart w:id="144" w:author="Srishti" w:date="2025-10-25T01:37:00Z"/>
      <w:sdt>
        <w:sdtPr>
          <w:id w:val="1317539789"/>
          <w:citation/>
        </w:sdtPr>
        <w:sdtContent>
          <w:customXmlDelRangeEnd w:id="144"/>
          <w:del w:id="145" w:author="Srishti" w:date="2025-10-25T01:37:00Z" w16du:dateUtc="2025-10-24T20:07:00Z">
            <w:r w:rsidR="00FB31EB" w:rsidDel="00331454">
              <w:fldChar w:fldCharType="begin"/>
            </w:r>
            <w:r w:rsidR="00FB31EB" w:rsidDel="00331454">
              <w:delInstrText xml:space="preserve"> CITATION Howard2018 \l 1033 </w:delInstrText>
            </w:r>
            <w:r w:rsidR="00FB31EB" w:rsidDel="00331454">
              <w:fldChar w:fldCharType="separate"/>
            </w:r>
            <w:r w:rsidR="0076721A" w:rsidRPr="0076721A" w:rsidDel="00331454">
              <w:rPr>
                <w:noProof/>
              </w:rPr>
              <w:delText>[2]</w:delText>
            </w:r>
            <w:r w:rsidR="00FB31EB" w:rsidDel="00331454">
              <w:fldChar w:fldCharType="end"/>
            </w:r>
          </w:del>
          <w:customXmlDelRangeStart w:id="146" w:author="Srishti" w:date="2025-10-25T01:37:00Z"/>
        </w:sdtContent>
      </w:sdt>
      <w:customXmlDelRangeEnd w:id="146"/>
      <w:del w:id="147" w:author="Srishti" w:date="2025-10-25T01:37:00Z" w16du:dateUtc="2025-10-24T20:07:00Z">
        <w:r w:rsidR="008A6915" w:rsidRPr="008A6915" w:rsidDel="00331454">
          <w:delText>.</w:delText>
        </w:r>
      </w:del>
    </w:p>
    <w:p w14:paraId="2E18AF2A" w14:textId="77777777" w:rsidR="00331454" w:rsidRPr="00FA7C68" w:rsidRDefault="00331454">
      <w:pPr>
        <w:pStyle w:val="NormalBPBHEB"/>
        <w:pPrChange w:id="148" w:author="Srishti" w:date="2025-10-25T01:37:00Z" w16du:dateUtc="2025-10-24T20:07:00Z">
          <w:pPr>
            <w:jc w:val="both"/>
          </w:pPr>
        </w:pPrChange>
      </w:pPr>
    </w:p>
    <w:p w14:paraId="246F8198" w14:textId="5A631449" w:rsidR="00BD32BE" w:rsidRPr="00D17D49" w:rsidRDefault="00E34807">
      <w:pPr>
        <w:pStyle w:val="Heading2BPBHEB"/>
        <w:pPrChange w:id="149" w:author="Srishti" w:date="2025-10-25T01:37:00Z" w16du:dateUtc="2025-10-24T20:07:00Z">
          <w:pPr>
            <w:pStyle w:val="H3-Subheading"/>
            <w:jc w:val="both"/>
          </w:pPr>
        </w:pPrChange>
      </w:pPr>
      <w:r w:rsidRPr="00D17D49">
        <w:t xml:space="preserve">Feature </w:t>
      </w:r>
      <w:ins w:id="150" w:author="Srishti" w:date="2025-10-25T01:37:00Z" w16du:dateUtc="2025-10-24T20:07:00Z">
        <w:r w:rsidR="00331454">
          <w:t>e</w:t>
        </w:r>
      </w:ins>
      <w:del w:id="151" w:author="Srishti" w:date="2025-10-25T01:37:00Z" w16du:dateUtc="2025-10-24T20:07:00Z">
        <w:r w:rsidRPr="00D17D49" w:rsidDel="00331454">
          <w:delText>E</w:delText>
        </w:r>
      </w:del>
      <w:r w:rsidRPr="00D17D49">
        <w:t>xtraction</w:t>
      </w:r>
    </w:p>
    <w:p w14:paraId="682C769E" w14:textId="0D60227D" w:rsidR="00BD32BE" w:rsidRDefault="00E97B5D" w:rsidP="00331454">
      <w:pPr>
        <w:pStyle w:val="NormalBPBHEB"/>
        <w:rPr>
          <w:ins w:id="152" w:author="Srishti" w:date="2025-10-25T01:39:00Z" w16du:dateUtc="2025-10-24T20:09:00Z"/>
        </w:rPr>
      </w:pPr>
      <w:r w:rsidRPr="00331454">
        <w:rPr>
          <w:rPrChange w:id="153" w:author="Srishti" w:date="2025-10-25T01:37:00Z" w16du:dateUtc="2025-10-24T20:07:00Z">
            <w:rPr>
              <w:rStyle w:val="P-Bold"/>
            </w:rPr>
          </w:rPrChange>
        </w:rPr>
        <w:t>Uses representations from pre-trained models as features for new models.</w:t>
      </w:r>
      <w:r w:rsidRPr="00331454">
        <w:t xml:space="preserve"> Feature extraction leverages the knowledge embedded in pre-trained models to represent data in a new context. Instead of training a model from scratch, pre-trained representations are used as input features for task-specific models. For example, the embedding generated by models like BERT or GPT can serve as high-quality inputs for classifiers, enabling strong performance with minimal additional training. In sentiment analysis, for instance, BERT’s contextual embeddings have been used </w:t>
      </w:r>
      <w:del w:id="154" w:author="Srishti" w:date="2025-10-25T01:38:00Z" w16du:dateUtc="2025-10-24T20:08:00Z">
        <w:r w:rsidRPr="00331454" w:rsidDel="00331454">
          <w:delText>to predict sentiment polarity, even with small datasets accurately</w:delText>
        </w:r>
      </w:del>
      <w:ins w:id="155" w:author="Srishti" w:date="2025-10-25T01:38:00Z" w16du:dateUtc="2025-10-24T20:08:00Z">
        <w:r w:rsidR="00331454">
          <w:t>to predict sentiment polarity even with small datasets accurately</w:t>
        </w:r>
      </w:ins>
      <w:r w:rsidRPr="00331454">
        <w:t>.</w:t>
      </w:r>
      <w:ins w:id="156" w:author="Srishti" w:date="2025-10-25T01:38:00Z" w16du:dateUtc="2025-10-24T20:08:00Z">
        <w:r w:rsidR="00331454">
          <w:t>[3]</w:t>
        </w:r>
      </w:ins>
      <w:del w:id="157" w:author="Srishti" w:date="2025-10-25T01:38:00Z" w16du:dateUtc="2025-10-24T20:08:00Z">
        <w:r w:rsidRPr="00331454" w:rsidDel="00331454">
          <w:delText xml:space="preserve"> </w:delText>
        </w:r>
      </w:del>
      <w:customXmlDelRangeStart w:id="158" w:author="Srishti" w:date="2025-10-25T01:38:00Z"/>
      <w:sdt>
        <w:sdtPr>
          <w:id w:val="-1779550685"/>
          <w:citation/>
        </w:sdtPr>
        <w:sdtContent>
          <w:customXmlDelRangeEnd w:id="158"/>
          <w:del w:id="159" w:author="Srishti" w:date="2025-10-25T01:38:00Z" w16du:dateUtc="2025-10-24T20:08:00Z">
            <w:r w:rsidR="00FB2F4D" w:rsidRPr="00331454" w:rsidDel="00331454">
              <w:fldChar w:fldCharType="begin"/>
            </w:r>
            <w:r w:rsidR="00FB2F4D" w:rsidRPr="00331454" w:rsidDel="00331454">
              <w:delInstrText xml:space="preserve"> CITATION Devlin2019 \l 1033 </w:delInstrText>
            </w:r>
            <w:r w:rsidR="00FB2F4D" w:rsidRPr="00331454" w:rsidDel="00331454">
              <w:fldChar w:fldCharType="separate"/>
            </w:r>
            <w:r w:rsidR="0076721A" w:rsidRPr="00331454" w:rsidDel="00331454">
              <w:rPr>
                <w:rPrChange w:id="160" w:author="Srishti" w:date="2025-10-25T01:37:00Z" w16du:dateUtc="2025-10-24T20:07:00Z">
                  <w:rPr>
                    <w:noProof/>
                  </w:rPr>
                </w:rPrChange>
              </w:rPr>
              <w:delText>[3]</w:delText>
            </w:r>
            <w:r w:rsidR="00FB2F4D" w:rsidRPr="00331454" w:rsidDel="00331454">
              <w:fldChar w:fldCharType="end"/>
            </w:r>
          </w:del>
          <w:customXmlDelRangeStart w:id="161" w:author="Srishti" w:date="2025-10-25T01:38:00Z"/>
        </w:sdtContent>
      </w:sdt>
      <w:customXmlDelRangeEnd w:id="161"/>
      <w:r w:rsidR="007D2874" w:rsidRPr="00331454">
        <w:t xml:space="preserve">. </w:t>
      </w:r>
      <w:r w:rsidRPr="00331454">
        <w:t xml:space="preserve">Similarly, in </w:t>
      </w:r>
      <w:r w:rsidRPr="00331454">
        <w:rPr>
          <w:b/>
          <w:bCs/>
          <w:rPrChange w:id="162" w:author="Srishti" w:date="2025-10-25T01:38:00Z" w16du:dateUtc="2025-10-24T20:08:00Z">
            <w:rPr/>
          </w:rPrChange>
        </w:rPr>
        <w:t>named entity recognition</w:t>
      </w:r>
      <w:r w:rsidRPr="00331454">
        <w:t xml:space="preserve"> (</w:t>
      </w:r>
      <w:r w:rsidRPr="00331454">
        <w:rPr>
          <w:b/>
          <w:bCs/>
          <w:rPrChange w:id="163" w:author="Srishti" w:date="2025-10-25T01:39:00Z" w16du:dateUtc="2025-10-24T20:09:00Z">
            <w:rPr/>
          </w:rPrChange>
        </w:rPr>
        <w:t>NER</w:t>
      </w:r>
      <w:r w:rsidRPr="00331454">
        <w:t xml:space="preserve">), pre-trained embeddings recognize linguistic patterns that facilitate downstream learning </w:t>
      </w:r>
      <w:r w:rsidR="00AD01A3" w:rsidRPr="00331454">
        <w:t>more easily</w:t>
      </w:r>
      <w:ins w:id="164" w:author="Srishti" w:date="2025-10-25T01:39:00Z" w16du:dateUtc="2025-10-24T20:09:00Z">
        <w:r w:rsidR="00331454">
          <w:t>. [2]</w:t>
        </w:r>
      </w:ins>
      <w:del w:id="165" w:author="Srishti" w:date="2025-10-25T01:39:00Z" w16du:dateUtc="2025-10-24T20:09:00Z">
        <w:r w:rsidR="00BA32A6" w:rsidRPr="00331454" w:rsidDel="00331454">
          <w:delText xml:space="preserve"> </w:delText>
        </w:r>
      </w:del>
      <w:customXmlDelRangeStart w:id="166" w:author="Srishti" w:date="2025-10-25T01:39:00Z"/>
      <w:sdt>
        <w:sdtPr>
          <w:id w:val="1609153951"/>
          <w:citation/>
        </w:sdtPr>
        <w:sdtContent>
          <w:customXmlDelRangeEnd w:id="166"/>
          <w:del w:id="167" w:author="Srishti" w:date="2025-10-25T01:39:00Z" w16du:dateUtc="2025-10-24T20:09:00Z">
            <w:r w:rsidR="00FB2F4D" w:rsidRPr="00331454" w:rsidDel="00331454">
              <w:fldChar w:fldCharType="begin"/>
            </w:r>
            <w:r w:rsidR="00FB2F4D" w:rsidRPr="00331454" w:rsidDel="00331454">
              <w:delInstrText xml:space="preserve"> CITATION Howard2018 \l 1033 </w:delInstrText>
            </w:r>
            <w:r w:rsidR="00FB2F4D" w:rsidRPr="00331454" w:rsidDel="00331454">
              <w:fldChar w:fldCharType="separate"/>
            </w:r>
            <w:r w:rsidR="0076721A" w:rsidRPr="00331454" w:rsidDel="00331454">
              <w:rPr>
                <w:rPrChange w:id="168" w:author="Srishti" w:date="2025-10-25T01:37:00Z" w16du:dateUtc="2025-10-24T20:07:00Z">
                  <w:rPr>
                    <w:noProof/>
                  </w:rPr>
                </w:rPrChange>
              </w:rPr>
              <w:delText>[2]</w:delText>
            </w:r>
            <w:r w:rsidR="00FB2F4D" w:rsidRPr="00331454" w:rsidDel="00331454">
              <w:fldChar w:fldCharType="end"/>
            </w:r>
          </w:del>
          <w:customXmlDelRangeStart w:id="169" w:author="Srishti" w:date="2025-10-25T01:39:00Z"/>
        </w:sdtContent>
      </w:sdt>
      <w:customXmlDelRangeEnd w:id="169"/>
      <w:del w:id="170" w:author="Srishti" w:date="2025-10-25T01:39:00Z" w16du:dateUtc="2025-10-24T20:09:00Z">
        <w:r w:rsidR="007D2874" w:rsidRPr="00331454" w:rsidDel="00331454">
          <w:delText>.</w:delText>
        </w:r>
      </w:del>
    </w:p>
    <w:p w14:paraId="1F02DCC5" w14:textId="77777777" w:rsidR="00331454" w:rsidRPr="00331454" w:rsidRDefault="00331454">
      <w:pPr>
        <w:pStyle w:val="NormalBPBHEB"/>
        <w:pPrChange w:id="171" w:author="Srishti" w:date="2025-10-25T01:39:00Z" w16du:dateUtc="2025-10-24T20:09:00Z">
          <w:pPr>
            <w:pStyle w:val="P-Regular"/>
            <w:jc w:val="both"/>
          </w:pPr>
        </w:pPrChange>
      </w:pPr>
    </w:p>
    <w:p w14:paraId="09ACBEB7" w14:textId="38113E00" w:rsidR="00C547CD" w:rsidRPr="001A3518" w:rsidRDefault="00E34807">
      <w:pPr>
        <w:pStyle w:val="Heading2BPBHEB"/>
        <w:pPrChange w:id="172" w:author="Srishti" w:date="2025-10-25T01:39:00Z" w16du:dateUtc="2025-10-24T20:09:00Z">
          <w:pPr>
            <w:pStyle w:val="H3-Subheading"/>
            <w:jc w:val="both"/>
          </w:pPr>
        </w:pPrChange>
      </w:pPr>
      <w:r w:rsidRPr="001A3518">
        <w:t>Fine-</w:t>
      </w:r>
      <w:ins w:id="173" w:author="Srishti" w:date="2025-10-25T01:39:00Z" w16du:dateUtc="2025-10-24T20:09:00Z">
        <w:r w:rsidR="00331454">
          <w:t>t</w:t>
        </w:r>
      </w:ins>
      <w:del w:id="174" w:author="Srishti" w:date="2025-10-25T01:39:00Z" w16du:dateUtc="2025-10-24T20:09:00Z">
        <w:r w:rsidRPr="001A3518" w:rsidDel="00331454">
          <w:delText>T</w:delText>
        </w:r>
      </w:del>
      <w:r w:rsidRPr="001A3518">
        <w:t>uning</w:t>
      </w:r>
      <w:del w:id="175" w:author="Srishti" w:date="2025-10-25T01:41:00Z" w16du:dateUtc="2025-10-24T20:11:00Z">
        <w:r w:rsidRPr="001A3518" w:rsidDel="002328F1">
          <w:delText xml:space="preserve"> </w:delText>
        </w:r>
      </w:del>
    </w:p>
    <w:p w14:paraId="357032DC" w14:textId="75FF9641" w:rsidR="00C547CD" w:rsidRDefault="00E97B5D" w:rsidP="002328F1">
      <w:pPr>
        <w:pStyle w:val="NormalBPBHEB"/>
        <w:rPr>
          <w:ins w:id="176" w:author="Srishti" w:date="2025-10-25T01:42:00Z" w16du:dateUtc="2025-10-24T20:12:00Z"/>
        </w:rPr>
      </w:pPr>
      <w:r w:rsidRPr="00331454">
        <w:rPr>
          <w:rPrChange w:id="177" w:author="Srishti" w:date="2025-10-25T01:39:00Z" w16du:dateUtc="2025-10-24T20:09:00Z">
            <w:rPr>
              <w:rStyle w:val="P-Bold"/>
            </w:rPr>
          </w:rPrChange>
        </w:rPr>
        <w:t>Updates the weights of a pre-trained model using task-specific data</w:t>
      </w:r>
      <w:r w:rsidRPr="00331454">
        <w:t xml:space="preserve">. Fine-tuning adjusts the model's parameters with this data, helping it </w:t>
      </w:r>
      <w:del w:id="178" w:author="Srishti" w:date="2025-10-25T01:39:00Z" w16du:dateUtc="2025-10-24T20:09:00Z">
        <w:r w:rsidR="002735C0" w:rsidRPr="00331454" w:rsidDel="00331454">
          <w:delText>adapts</w:delText>
        </w:r>
        <w:r w:rsidR="007B0791" w:rsidRPr="00331454" w:rsidDel="00331454">
          <w:delText xml:space="preserve"> </w:delText>
        </w:r>
      </w:del>
      <w:ins w:id="179" w:author="Srishti" w:date="2025-10-25T01:39:00Z" w16du:dateUtc="2025-10-24T20:09:00Z">
        <w:r w:rsidR="00331454">
          <w:t>adapt</w:t>
        </w:r>
        <w:r w:rsidR="00331454" w:rsidRPr="00331454">
          <w:t xml:space="preserve"> </w:t>
        </w:r>
      </w:ins>
      <w:r w:rsidRPr="00331454">
        <w:t>to specific needs. This process updates all or selected layers of the model during training. For example, the T5 model, pre-trained on a diverse corpus, achieved top performance in tasks like summarization and translation by fine-tuning on task-specific datasets</w:t>
      </w:r>
      <w:ins w:id="180" w:author="Srishti" w:date="2025-10-25T01:41:00Z" w16du:dateUtc="2025-10-24T20:11:00Z">
        <w:r w:rsidR="002328F1">
          <w:t xml:space="preserve"> [4]</w:t>
        </w:r>
      </w:ins>
      <w:del w:id="181" w:author="Srishti" w:date="2025-10-25T01:41:00Z" w16du:dateUtc="2025-10-24T20:11:00Z">
        <w:r w:rsidRPr="00331454" w:rsidDel="002328F1">
          <w:delText xml:space="preserve"> </w:delText>
        </w:r>
      </w:del>
      <w:customXmlDelRangeStart w:id="182" w:author="Srishti" w:date="2025-10-25T01:41:00Z"/>
      <w:sdt>
        <w:sdtPr>
          <w:id w:val="-1170009821"/>
          <w:citation/>
        </w:sdtPr>
        <w:sdtContent>
          <w:customXmlDelRangeEnd w:id="182"/>
          <w:del w:id="183" w:author="Srishti" w:date="2025-10-25T01:41:00Z" w16du:dateUtc="2025-10-24T20:11:00Z">
            <w:r w:rsidRPr="00331454" w:rsidDel="002328F1">
              <w:fldChar w:fldCharType="begin"/>
            </w:r>
            <w:r w:rsidRPr="00331454" w:rsidDel="002328F1">
              <w:delInstrText xml:space="preserve"> CITATION Raffel2020 \l 1033 </w:delInstrText>
            </w:r>
            <w:r w:rsidRPr="00331454" w:rsidDel="002328F1">
              <w:fldChar w:fldCharType="separate"/>
            </w:r>
            <w:r w:rsidRPr="00331454" w:rsidDel="002328F1">
              <w:rPr>
                <w:rPrChange w:id="184" w:author="Srishti" w:date="2025-10-25T01:39:00Z" w16du:dateUtc="2025-10-24T20:09:00Z">
                  <w:rPr>
                    <w:noProof/>
                  </w:rPr>
                </w:rPrChange>
              </w:rPr>
              <w:delText>[4]</w:delText>
            </w:r>
            <w:r w:rsidRPr="00331454" w:rsidDel="002328F1">
              <w:fldChar w:fldCharType="end"/>
            </w:r>
          </w:del>
          <w:customXmlDelRangeStart w:id="185" w:author="Srishti" w:date="2025-10-25T01:41:00Z"/>
        </w:sdtContent>
      </w:sdt>
      <w:customXmlDelRangeEnd w:id="185"/>
      <w:r w:rsidRPr="00331454">
        <w:t xml:space="preserve">. Fine-tuning has also been </w:t>
      </w:r>
      <w:r w:rsidR="002735C0" w:rsidRPr="00331454">
        <w:t>applied in specialized fields, such as medical NLP, where BioBERT enhanced its results by adjusting its weights</w:t>
      </w:r>
      <w:r w:rsidRPr="00331454">
        <w:t xml:space="preserve"> for clinical text analysis</w:t>
      </w:r>
      <w:ins w:id="186" w:author="Srishti" w:date="2025-10-25T01:42:00Z" w16du:dateUtc="2025-10-24T20:12:00Z">
        <w:r w:rsidR="002328F1">
          <w:t>.</w:t>
        </w:r>
      </w:ins>
      <w:r w:rsidRPr="00331454">
        <w:t xml:space="preserve"> </w:t>
      </w:r>
      <w:ins w:id="187" w:author="Srishti" w:date="2025-10-25T01:41:00Z" w16du:dateUtc="2025-10-24T20:11:00Z">
        <w:r w:rsidR="002328F1">
          <w:t>[5]</w:t>
        </w:r>
      </w:ins>
      <w:del w:id="188" w:author="Srishti" w:date="2025-10-25T01:41:00Z" w16du:dateUtc="2025-10-24T20:11:00Z">
        <w:r w:rsidRPr="00331454" w:rsidDel="002328F1">
          <w:delText>[5]</w:delText>
        </w:r>
      </w:del>
      <w:del w:id="189" w:author="Srishti" w:date="2025-10-25T01:42:00Z" w16du:dateUtc="2025-10-24T20:12:00Z">
        <w:r w:rsidRPr="00331454" w:rsidDel="002328F1">
          <w:delText>.</w:delText>
        </w:r>
      </w:del>
    </w:p>
    <w:p w14:paraId="03AD619B" w14:textId="77777777" w:rsidR="002328F1" w:rsidRPr="00331454" w:rsidRDefault="002328F1">
      <w:pPr>
        <w:pStyle w:val="NormalBPBHEB"/>
        <w:pPrChange w:id="190" w:author="Srishti" w:date="2025-10-25T01:42:00Z" w16du:dateUtc="2025-10-24T20:12:00Z">
          <w:pPr>
            <w:pStyle w:val="P-Regular"/>
            <w:jc w:val="both"/>
          </w:pPr>
        </w:pPrChange>
      </w:pPr>
    </w:p>
    <w:p w14:paraId="170AB101" w14:textId="2044F04D" w:rsidR="00C0103E" w:rsidRDefault="00E34807">
      <w:pPr>
        <w:pStyle w:val="Heading3BPBHEB"/>
        <w:pPrChange w:id="191" w:author="Srishti" w:date="2025-10-25T01:43:00Z" w16du:dateUtc="2025-10-24T20:13:00Z">
          <w:pPr>
            <w:pStyle w:val="H3-Subheading"/>
            <w:jc w:val="both"/>
          </w:pPr>
        </w:pPrChange>
      </w:pPr>
      <w:r w:rsidRPr="00E34807">
        <w:t xml:space="preserve">Layer </w:t>
      </w:r>
      <w:ins w:id="192" w:author="Srishti" w:date="2025-10-25T01:43:00Z" w16du:dateUtc="2025-10-24T20:13:00Z">
        <w:r w:rsidR="002328F1">
          <w:t>f</w:t>
        </w:r>
      </w:ins>
      <w:del w:id="193" w:author="Srishti" w:date="2025-10-25T01:43:00Z" w16du:dateUtc="2025-10-24T20:13:00Z">
        <w:r w:rsidRPr="00E34807" w:rsidDel="002328F1">
          <w:delText>F</w:delText>
        </w:r>
      </w:del>
      <w:r w:rsidRPr="00E34807">
        <w:t>reezing</w:t>
      </w:r>
    </w:p>
    <w:p w14:paraId="61593944" w14:textId="1D7DD965" w:rsidR="00034D2E" w:rsidRPr="00034D2E" w:rsidRDefault="00B654B8">
      <w:pPr>
        <w:pStyle w:val="NormalBPBHEB"/>
        <w:pPrChange w:id="194" w:author="Srishti" w:date="2025-10-25T01:43:00Z" w16du:dateUtc="2025-10-24T20:13:00Z">
          <w:pPr>
            <w:pStyle w:val="P-Regular"/>
            <w:jc w:val="both"/>
          </w:pPr>
        </w:pPrChange>
      </w:pPr>
      <w:r>
        <w:t xml:space="preserve">Layer freezing involves keeping specific layers of a pre-trained model fixed while fine-tuning other layers </w:t>
      </w:r>
      <w:r w:rsidR="00EB7143">
        <w:t xml:space="preserve">for </w:t>
      </w:r>
      <w:r w:rsidR="00B55841">
        <w:t>a particular task</w:t>
      </w:r>
      <w:r>
        <w:t xml:space="preserve">. This method is </w:t>
      </w:r>
      <w:r w:rsidR="00C907B4">
        <w:t>beneficial when computational resources are limited or when the task closely aligns with</w:t>
      </w:r>
      <w:r>
        <w:t xml:space="preserve"> the model’s original purpose. For example, in text classification tasks, the early layers of a pre-trained model, such as GPT-3, which capture general linguistic features, can be frozen. Meanwhile, the task-specific layers are fine-tuned to improve performance. This approach </w:t>
      </w:r>
      <w:r w:rsidR="00EB7143">
        <w:t>is</w:t>
      </w:r>
      <w:r>
        <w:t xml:space="preserve"> </w:t>
      </w:r>
      <w:r w:rsidR="00EB7143">
        <w:t xml:space="preserve">practical </w:t>
      </w:r>
      <w:r>
        <w:t xml:space="preserve">in low-resource languages, where the available training data is not enough </w:t>
      </w:r>
      <w:r w:rsidR="00C907B4">
        <w:t>to train a model fully</w:t>
      </w:r>
      <w:ins w:id="195" w:author="Srishti" w:date="2025-10-25T01:51:00Z" w16du:dateUtc="2025-10-24T20:21:00Z">
        <w:r w:rsidR="005E734B">
          <w:t xml:space="preserve"> [6]</w:t>
        </w:r>
      </w:ins>
      <w:del w:id="196" w:author="Srishti" w:date="2025-10-25T01:51:00Z" w16du:dateUtc="2025-10-24T20:21:00Z">
        <w:r w:rsidRPr="005E734B" w:rsidDel="005E734B">
          <w:delText xml:space="preserve"> </w:delText>
        </w:r>
      </w:del>
      <w:customXmlDelRangeStart w:id="197" w:author="Srishti" w:date="2025-10-25T01:50:00Z"/>
      <w:sdt>
        <w:sdtPr>
          <w:id w:val="-1889250004"/>
          <w:citation/>
        </w:sdtPr>
        <w:sdtContent>
          <w:customXmlDelRangeEnd w:id="197"/>
          <w:del w:id="198" w:author="Srishti" w:date="2025-10-25T01:50:00Z" w16du:dateUtc="2025-10-24T20:20:00Z">
            <w:r w:rsidR="00C907B4" w:rsidRPr="005E734B" w:rsidDel="005E734B">
              <w:rPr>
                <w:rPrChange w:id="199" w:author="Srishti" w:date="2025-10-25T01:55:00Z" w16du:dateUtc="2025-10-24T20:25:00Z">
                  <w:rPr>
                    <w:u w:val="single"/>
                  </w:rPr>
                </w:rPrChange>
              </w:rPr>
              <w:fldChar w:fldCharType="begin"/>
            </w:r>
            <w:r w:rsidR="00C907B4" w:rsidRPr="005E734B" w:rsidDel="005E734B">
              <w:rPr>
                <w:rPrChange w:id="200" w:author="Srishti" w:date="2025-10-25T01:55:00Z" w16du:dateUtc="2025-10-24T20:25:00Z">
                  <w:rPr>
                    <w:u w:val="single"/>
                  </w:rPr>
                </w:rPrChange>
              </w:rPr>
              <w:delInstrText xml:space="preserve"> CITATION Conneau2020 \l 1033 </w:delInstrText>
            </w:r>
            <w:r w:rsidR="00C907B4" w:rsidRPr="005E734B" w:rsidDel="005E734B">
              <w:rPr>
                <w:rPrChange w:id="201" w:author="Srishti" w:date="2025-10-25T01:55:00Z" w16du:dateUtc="2025-10-24T20:25:00Z">
                  <w:rPr>
                    <w:u w:val="single"/>
                  </w:rPr>
                </w:rPrChange>
              </w:rPr>
              <w:fldChar w:fldCharType="separate"/>
            </w:r>
            <w:r w:rsidR="00C907B4" w:rsidRPr="005E734B" w:rsidDel="005E734B">
              <w:rPr>
                <w:rPrChange w:id="202" w:author="Srishti" w:date="2025-10-25T01:55:00Z" w16du:dateUtc="2025-10-24T20:25:00Z">
                  <w:rPr>
                    <w:noProof/>
                    <w:u w:val="single"/>
                  </w:rPr>
                </w:rPrChange>
              </w:rPr>
              <w:delText>[6]</w:delText>
            </w:r>
            <w:r w:rsidR="00C907B4" w:rsidRPr="005E734B" w:rsidDel="005E734B">
              <w:rPr>
                <w:rPrChange w:id="203" w:author="Srishti" w:date="2025-10-25T01:55:00Z" w16du:dateUtc="2025-10-24T20:25:00Z">
                  <w:rPr>
                    <w:u w:val="single"/>
                  </w:rPr>
                </w:rPrChange>
              </w:rPr>
              <w:fldChar w:fldCharType="end"/>
            </w:r>
          </w:del>
          <w:customXmlDelRangeStart w:id="204" w:author="Srishti" w:date="2025-10-25T01:50:00Z"/>
        </w:sdtContent>
      </w:sdt>
      <w:customXmlDelRangeEnd w:id="204"/>
      <w:ins w:id="205" w:author="Srishti" w:date="2025-10-25T01:55:00Z" w16du:dateUtc="2025-10-24T20:25:00Z">
        <w:r w:rsidR="005E734B" w:rsidRPr="005E734B">
          <w:rPr>
            <w:rPrChange w:id="206" w:author="Srishti" w:date="2025-10-25T01:55:00Z" w16du:dateUtc="2025-10-24T20:25:00Z">
              <w:rPr>
                <w:u w:val="single"/>
              </w:rPr>
            </w:rPrChange>
          </w:rPr>
          <w:t>.</w:t>
        </w:r>
      </w:ins>
      <w:del w:id="207" w:author="Srishti" w:date="2025-10-25T01:55:00Z" w16du:dateUtc="2025-10-24T20:25:00Z">
        <w:r w:rsidR="00C907B4" w:rsidRPr="00234A2C" w:rsidDel="005E734B">
          <w:rPr>
            <w:u w:val="single"/>
          </w:rPr>
          <w:delText>.</w:delText>
        </w:r>
      </w:del>
      <w:r>
        <w:t xml:space="preserve"> Additionally, layer freezing decreases the risk of overfitting, as the static layers keep the general patterns learned during pre-training.</w:t>
      </w:r>
    </w:p>
    <w:p w14:paraId="7D7849B4" w14:textId="79EA8F4A" w:rsidR="00C0103E" w:rsidRDefault="00034D2E" w:rsidP="005E734B">
      <w:pPr>
        <w:pStyle w:val="NormalBPBHEB"/>
        <w:rPr>
          <w:ins w:id="208" w:author="Srishti" w:date="2025-10-25T01:57:00Z" w16du:dateUtc="2025-10-24T20:27:00Z"/>
        </w:rPr>
      </w:pPr>
      <w:r w:rsidRPr="00034D2E">
        <w:t xml:space="preserve">Each of these techniques plays a distinct role in transfer learning, offering solutions for adapting pre-trained models to </w:t>
      </w:r>
      <w:r w:rsidR="00EB7143">
        <w:t>various</w:t>
      </w:r>
      <w:r w:rsidRPr="00034D2E">
        <w:t xml:space="preserve"> tasks and datasets. By understanding and applying these methods, practitioners can unlock the full potential of transfer learning in NLP.</w:t>
      </w:r>
    </w:p>
    <w:p w14:paraId="24575C08" w14:textId="77777777" w:rsidR="005E734B" w:rsidRPr="00E34807" w:rsidRDefault="005E734B">
      <w:pPr>
        <w:pStyle w:val="NormalBPBHEB"/>
        <w:pPrChange w:id="209" w:author="Srishti" w:date="2025-10-25T01:55:00Z" w16du:dateUtc="2025-10-24T20:25:00Z">
          <w:pPr>
            <w:pStyle w:val="P-Callout"/>
            <w:jc w:val="both"/>
          </w:pPr>
        </w:pPrChange>
      </w:pPr>
    </w:p>
    <w:p w14:paraId="4ABCA017" w14:textId="1A76E86A" w:rsidR="00E34807" w:rsidRPr="005A54D4" w:rsidRDefault="00E34807">
      <w:pPr>
        <w:pStyle w:val="Heading2BPBHEB"/>
        <w:pPrChange w:id="210" w:author="Srishti" w:date="2025-10-25T01:58:00Z" w16du:dateUtc="2025-10-24T20:28:00Z">
          <w:pPr>
            <w:pStyle w:val="H2-Heading"/>
          </w:pPr>
        </w:pPrChange>
      </w:pPr>
      <w:r w:rsidRPr="005A54D4">
        <w:t xml:space="preserve">Applications </w:t>
      </w:r>
      <w:r w:rsidR="00773F5B" w:rsidRPr="005A54D4">
        <w:t>for</w:t>
      </w:r>
      <w:r w:rsidRPr="005A54D4">
        <w:t xml:space="preserve"> </w:t>
      </w:r>
      <w:ins w:id="211" w:author="Srishti" w:date="2025-10-25T01:58:00Z" w16du:dateUtc="2025-10-24T20:28:00Z">
        <w:r w:rsidR="005E734B" w:rsidRPr="005A54D4">
          <w:t>t</w:t>
        </w:r>
      </w:ins>
      <w:del w:id="212" w:author="Srishti" w:date="2025-10-25T01:58:00Z" w16du:dateUtc="2025-10-24T20:28:00Z">
        <w:r w:rsidRPr="005A54D4" w:rsidDel="005E734B">
          <w:delText>T</w:delText>
        </w:r>
      </w:del>
      <w:r w:rsidRPr="005A54D4">
        <w:t xml:space="preserve">ransfer </w:t>
      </w:r>
      <w:ins w:id="213" w:author="Srishti" w:date="2025-10-25T01:58:00Z" w16du:dateUtc="2025-10-24T20:28:00Z">
        <w:r w:rsidR="005E734B" w:rsidRPr="005A54D4">
          <w:t>l</w:t>
        </w:r>
      </w:ins>
      <w:del w:id="214" w:author="Srishti" w:date="2025-10-25T01:58:00Z" w16du:dateUtc="2025-10-24T20:28:00Z">
        <w:r w:rsidRPr="005A54D4" w:rsidDel="005E734B">
          <w:delText>L</w:delText>
        </w:r>
      </w:del>
      <w:r w:rsidRPr="005A54D4">
        <w:t>earning</w:t>
      </w:r>
    </w:p>
    <w:p w14:paraId="2C1AD484" w14:textId="4234E592" w:rsidR="00157E0F" w:rsidRDefault="00200F7B" w:rsidP="005A54D4">
      <w:pPr>
        <w:pStyle w:val="NormalBPBHEB"/>
      </w:pPr>
      <w:r w:rsidRPr="005A54D4">
        <w:t xml:space="preserve">Transfer learning has proven to be a valuable tool across various </w:t>
      </w:r>
      <w:del w:id="215" w:author="Srishti" w:date="2025-10-25T01:58:00Z" w16du:dateUtc="2025-10-24T20:28:00Z">
        <w:r w:rsidRPr="005A54D4" w:rsidDel="005E734B">
          <w:delText>natural language processing (</w:delText>
        </w:r>
      </w:del>
      <w:r w:rsidRPr="005A54D4">
        <w:t>NLP</w:t>
      </w:r>
      <w:del w:id="216" w:author="Srishti" w:date="2025-10-25T01:58:00Z" w16du:dateUtc="2025-10-24T20:28:00Z">
        <w:r w:rsidRPr="005A54D4" w:rsidDel="005E734B">
          <w:delText>)</w:delText>
        </w:r>
      </w:del>
      <w:r w:rsidRPr="005A54D4">
        <w:t xml:space="preserve"> applications, allowing models to be adapted for specific tasks and contexts. By utilizing pre-trained models, practitioners can achieve high accuracy and efficiency even with limited labeled data. This section examines two primary applications: language adaptation and sentiment analysis, illustrating how transfer learning advances progress in these fields</w:t>
      </w:r>
      <w:r w:rsidR="005A54D4">
        <w:t xml:space="preserve">. </w:t>
      </w:r>
      <w:r w:rsidR="005A54D4" w:rsidRPr="005A54D4">
        <w:t>[3]</w:t>
      </w:r>
      <w:r w:rsidR="005A54D4">
        <w:t>,</w:t>
      </w:r>
      <w:r w:rsidR="005A54D4" w:rsidRPr="005A54D4">
        <w:t xml:space="preserve"> [4]</w:t>
      </w:r>
      <w:r w:rsidR="005A54D4">
        <w:t>,</w:t>
      </w:r>
      <w:r w:rsidR="005A54D4" w:rsidRPr="005A54D4">
        <w:t xml:space="preserve"> [6].</w:t>
      </w:r>
    </w:p>
    <w:p w14:paraId="1067DBFC" w14:textId="77777777" w:rsidR="005A54D4" w:rsidRPr="00157E0F" w:rsidRDefault="005A54D4" w:rsidP="005A54D4">
      <w:pPr>
        <w:pStyle w:val="NormalBPBHEB"/>
      </w:pPr>
    </w:p>
    <w:p w14:paraId="240B68FA" w14:textId="4A33F037" w:rsidR="00FA4E7E" w:rsidRDefault="00E34807" w:rsidP="005A54D4">
      <w:pPr>
        <w:pStyle w:val="Heading3BPBHEB"/>
      </w:pPr>
      <w:r w:rsidRPr="00E34807">
        <w:t xml:space="preserve">Language </w:t>
      </w:r>
      <w:r w:rsidR="005A54D4">
        <w:t>a</w:t>
      </w:r>
      <w:r w:rsidRPr="00E34807">
        <w:t>daptation</w:t>
      </w:r>
    </w:p>
    <w:p w14:paraId="44BC408F" w14:textId="74C54FDE" w:rsidR="00FA4E7E" w:rsidRDefault="00FA4E7E" w:rsidP="005A54D4">
      <w:pPr>
        <w:pStyle w:val="NormalBPBHEB"/>
      </w:pPr>
      <w:r w:rsidRPr="00FA4E7E">
        <w:t>Adapting models for different languages or dialects using minimal linguistic data has been a breakthrough in NLP. Multilingual models like XLM-R</w:t>
      </w:r>
      <w:r w:rsidRPr="005A54D4">
        <w:t xml:space="preserve"> and mBERT have been designed to handle text in multiple languages, enabling effective transfer of knowledge across linguistic</w:t>
      </w:r>
      <w:r w:rsidRPr="00FA4E7E">
        <w:t xml:space="preserve"> boundaries</w:t>
      </w:r>
      <w:r w:rsidR="005A54D4">
        <w:t xml:space="preserve"> [6]</w:t>
      </w:r>
      <w:r w:rsidRPr="00FA4E7E">
        <w:t xml:space="preserve">. </w:t>
      </w:r>
      <w:r w:rsidR="00302FF1">
        <w:t xml:space="preserve">For example, mBERT, trained on data from over 100 languages, can be fine-tuned on small datasets of low-resource languages, such as Swahili, to perform tasks like part-of-speech tagging or machine translation. Likewise, XLM-R has </w:t>
      </w:r>
      <w:r w:rsidR="00D674BC">
        <w:t>demonstrated remarkable performance in cross-lingual tasks, including</w:t>
      </w:r>
      <w:r w:rsidR="00302FF1">
        <w:t xml:space="preserve"> </w:t>
      </w:r>
      <w:r w:rsidR="005A54D4">
        <w:t>N</w:t>
      </w:r>
      <w:r w:rsidR="00302FF1">
        <w:t>ER</w:t>
      </w:r>
      <w:r w:rsidR="005A54D4">
        <w:t xml:space="preserve"> </w:t>
      </w:r>
      <w:r w:rsidR="00302FF1">
        <w:t xml:space="preserve">and question answering. Using the embeddings from these pre-trained models, researchers have also addressed challenges related to dialectical variations within the same language. For instance, fine-tuning mBERT on regional dialects of Arabic </w:t>
      </w:r>
      <w:r w:rsidR="00D674BC">
        <w:t xml:space="preserve">enables accurate text classification, thereby </w:t>
      </w:r>
      <w:r w:rsidR="00302FF1">
        <w:t>helping to close linguistic gaps in underrepresented communities</w:t>
      </w:r>
      <w:r w:rsidR="005A54D4">
        <w:t>. [7]</w:t>
      </w:r>
    </w:p>
    <w:p w14:paraId="02383EE7" w14:textId="295C649D" w:rsidR="00D42A3B" w:rsidRDefault="00302FF1" w:rsidP="005A54D4">
      <w:pPr>
        <w:pStyle w:val="NormalBPBHEB"/>
      </w:pPr>
      <w:r>
        <w:t xml:space="preserve">Trained </w:t>
      </w:r>
      <w:r w:rsidR="00A4355E">
        <w:t xml:space="preserve">on </w:t>
      </w:r>
      <w:r>
        <w:t xml:space="preserve">data from over </w:t>
      </w:r>
      <w:r w:rsidR="005A54D4">
        <w:t>a hundred</w:t>
      </w:r>
      <w:r>
        <w:t xml:space="preserve"> languages, it can be fine-tuned on small datasets of low-resource languages, such as Swahili, to perform tasks like part-of-speech tagging or machine translation. Similarly, XLM-R has shown exceptional performance in cross-lingual tasks such as NER and question answering. By using embeddings from these pre-trained models, researchers have also addressed challenges related to dialectical variations within the same language. For example, fine-tuning mBERT on regional dialects of Arabic enables accurate text classification, helping to bridge language gaps in underserved communities. </w:t>
      </w:r>
      <w:r w:rsidR="00200F7B">
        <w:t xml:space="preserve">To better understand how a transformer processes sentiment classification, </w:t>
      </w:r>
      <w:r w:rsidR="00200F7B" w:rsidRPr="005A54D4">
        <w:rPr>
          <w:i/>
          <w:iCs/>
        </w:rPr>
        <w:t>Figure 5.2</w:t>
      </w:r>
      <w:r w:rsidR="005A54D4">
        <w:rPr>
          <w:i/>
          <w:iCs/>
        </w:rPr>
        <w:t xml:space="preserve"> </w:t>
      </w:r>
      <w:r w:rsidR="00200F7B">
        <w:t>shows the architecture of a fine-tuned BERT model applied to a single review input</w:t>
      </w:r>
      <w:r w:rsidR="005A54D4">
        <w:t>:</w:t>
      </w:r>
    </w:p>
    <w:p w14:paraId="69E55F0A" w14:textId="567FA18B" w:rsidR="00ED241F" w:rsidRDefault="00302FF1" w:rsidP="005A54D4">
      <w:pPr>
        <w:pStyle w:val="FigureBPBHEB"/>
      </w:pPr>
      <w:r>
        <w:rPr>
          <w:noProof/>
        </w:rPr>
        <w:t>-</w:t>
      </w:r>
      <w:r w:rsidR="00E74929">
        <w:rPr>
          <w:noProof/>
        </w:rPr>
        <w:drawing>
          <wp:inline distT="0" distB="0" distL="0" distR="0" wp14:anchorId="4A645458" wp14:editId="305A460B">
            <wp:extent cx="2215896" cy="3323690"/>
            <wp:effectExtent l="0" t="0" r="0" b="0"/>
            <wp:docPr id="1274374602" name="Picture 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4602" name="Picture 9" descr="A diagram of a product&#10;&#10;AI-generated content may be incorrect."/>
                    <pic:cNvPicPr/>
                  </pic:nvPicPr>
                  <pic:blipFill>
                    <a:blip r:embed="rId16"/>
                    <a:stretch>
                      <a:fillRect/>
                    </a:stretch>
                  </pic:blipFill>
                  <pic:spPr>
                    <a:xfrm>
                      <a:off x="0" y="0"/>
                      <a:ext cx="2238692" cy="3357882"/>
                    </a:xfrm>
                    <a:prstGeom prst="rect">
                      <a:avLst/>
                    </a:prstGeom>
                  </pic:spPr>
                </pic:pic>
              </a:graphicData>
            </a:graphic>
          </wp:inline>
        </w:drawing>
      </w:r>
    </w:p>
    <w:p w14:paraId="656ACC15" w14:textId="779BD5DD" w:rsidR="00E74929" w:rsidRDefault="00ED241F" w:rsidP="005A54D4">
      <w:pPr>
        <w:pStyle w:val="FigureCaptionBPBHEB"/>
      </w:pPr>
      <w:commentRangeStart w:id="217"/>
      <w:r w:rsidRPr="005A54D4">
        <w:rPr>
          <w:b/>
          <w:bCs w:val="0"/>
        </w:rPr>
        <w:t>Figure 5</w:t>
      </w:r>
      <w:r w:rsidR="005A54D4" w:rsidRPr="005A54D4">
        <w:rPr>
          <w:b/>
          <w:bCs w:val="0"/>
        </w:rPr>
        <w:t>.2</w:t>
      </w:r>
      <w:r w:rsidR="005A54D4">
        <w:t>:</w:t>
      </w:r>
      <w:r w:rsidRPr="004052EF">
        <w:t xml:space="preserve"> Architecture of a fine-tuned transformer model for sentiment classification using Hugging Face. Input sequences are tokenized and passed through BERT layers to predict sentiment categories.</w:t>
      </w:r>
      <w:commentRangeEnd w:id="217"/>
      <w:r w:rsidR="005A54D4">
        <w:rPr>
          <w:rStyle w:val="CommentReference"/>
          <w:sz w:val="18"/>
          <w:szCs w:val="18"/>
        </w:rPr>
        <w:commentReference w:id="217"/>
      </w:r>
    </w:p>
    <w:p w14:paraId="0F0DD0CD" w14:textId="77777777" w:rsidR="005A54D4" w:rsidRPr="00E34807" w:rsidRDefault="005A54D4" w:rsidP="005A54D4">
      <w:pPr>
        <w:pStyle w:val="NormalBPBHEB"/>
      </w:pPr>
    </w:p>
    <w:p w14:paraId="3353577E" w14:textId="383E2B87" w:rsidR="0048696C" w:rsidRDefault="00E34807" w:rsidP="005A54D4">
      <w:pPr>
        <w:pStyle w:val="Heading3BPBHEB"/>
      </w:pPr>
      <w:r w:rsidRPr="00E34807">
        <w:t xml:space="preserve">Sentiment </w:t>
      </w:r>
      <w:r w:rsidR="005A54D4">
        <w:t>a</w:t>
      </w:r>
      <w:r w:rsidRPr="00E34807">
        <w:t>nalysis</w:t>
      </w:r>
    </w:p>
    <w:p w14:paraId="69D5DF15" w14:textId="0F385D20" w:rsidR="00285A15" w:rsidRDefault="0013302E" w:rsidP="005A54D4">
      <w:pPr>
        <w:pStyle w:val="NormalBPBHEB"/>
      </w:pPr>
      <w:r>
        <w:t>Refining a general language model with sentiment-specific datasets improves sentiment detection accuracy. Sentiment analysis benefits significantly from transfer learning by fine-tuning pre-trained models like BERT or RoBERTa on labeled datasets such as IMDb movie reviews or Twitter sentiment data to achieve high-precision sentiment detection</w:t>
      </w:r>
      <w:r w:rsidR="00285A15" w:rsidRPr="000C3054">
        <w:t>.</w:t>
      </w:r>
      <w:r w:rsidR="005A54D4">
        <w:t>[3]</w:t>
      </w:r>
      <w:r w:rsidR="00285A15" w:rsidRPr="000C3054">
        <w:t xml:space="preserve"> For example, BERT fine-tuned on a large set of product reviews has been used to classify sentiments as positive, negative, or neutral in customer feedback systems. Furthermore, domain-specific models like SciBERT or BioBERT have been adapted for sentiment analysis in specialized fields, such as scientific literature or clinical text, yielding superior results compared to traditional methods</w:t>
      </w:r>
      <w:r w:rsidR="005A54D4">
        <w:t xml:space="preserve"> [5]. </w:t>
      </w:r>
      <w:r w:rsidR="00285A15" w:rsidRPr="000C3054">
        <w:t>A practical example includes fine-tuning RoBERTa on a dataset of political tweets to assess public opinion trends, displaying transfer learning’s ability to adapt to diverse sentiment analysis needs.</w:t>
      </w:r>
    </w:p>
    <w:p w14:paraId="5E90A5BD" w14:textId="77777777" w:rsidR="005A54D4" w:rsidRDefault="005A54D4" w:rsidP="005A54D4">
      <w:pPr>
        <w:pStyle w:val="NormalBPBHEB"/>
      </w:pPr>
    </w:p>
    <w:p w14:paraId="11778F04" w14:textId="01D2727D" w:rsidR="00C71FED" w:rsidRPr="00C71FED" w:rsidRDefault="00C71FED" w:rsidP="005A54D4">
      <w:pPr>
        <w:pStyle w:val="Heading3BPBHEB"/>
      </w:pPr>
      <w:r w:rsidRPr="00C71FED">
        <w:t>Fine-</w:t>
      </w:r>
      <w:r w:rsidR="005A54D4">
        <w:t>t</w:t>
      </w:r>
      <w:r w:rsidRPr="00C71FED">
        <w:t xml:space="preserve">uning </w:t>
      </w:r>
      <w:r w:rsidR="005A54D4">
        <w:t>s</w:t>
      </w:r>
      <w:r w:rsidRPr="00C71FED">
        <w:t xml:space="preserve">entiment </w:t>
      </w:r>
      <w:r w:rsidR="005A54D4">
        <w:t>a</w:t>
      </w:r>
      <w:r w:rsidRPr="00C71FED">
        <w:t>nalysis</w:t>
      </w:r>
    </w:p>
    <w:p w14:paraId="65516349" w14:textId="6A71F188" w:rsidR="00C71FED" w:rsidRPr="00C71FED" w:rsidRDefault="004705C7" w:rsidP="005A54D4">
      <w:pPr>
        <w:pStyle w:val="NormalBPBHEB"/>
      </w:pPr>
      <w:r w:rsidRPr="004705C7">
        <w:t xml:space="preserve">Sentiment analysis is one of the most widely used applications of </w:t>
      </w:r>
      <w:r w:rsidR="005A54D4">
        <w:t>NLP</w:t>
      </w:r>
      <w:r w:rsidRPr="004705C7">
        <w:t xml:space="preserve">, particularly in domains like customer feedback analysis, social media monitoring, and market research. Transfer learning, through models like BERT, enables high accuracy in sentiment classification by </w:t>
      </w:r>
      <w:r w:rsidR="00E950EB" w:rsidRPr="004705C7">
        <w:t>using</w:t>
      </w:r>
      <w:r w:rsidRPr="004705C7">
        <w:t xml:space="preserve"> pre-trained knowledge and adapting it to specific tasks. Fine-tuning BERT for sentiment analysis on a custom dataset enhances its ability to </w:t>
      </w:r>
      <w:r w:rsidR="0053335F" w:rsidRPr="004705C7">
        <w:t>find</w:t>
      </w:r>
      <w:r w:rsidRPr="004705C7">
        <w:t xml:space="preserve"> </w:t>
      </w:r>
      <w:r w:rsidR="0086007C">
        <w:t>subtle</w:t>
      </w:r>
      <w:r w:rsidRPr="004705C7">
        <w:t xml:space="preserve"> sentiment patterns in textual data. The following example demonstrates the step-by-step process of fine-tuning a BERT model to classify product reviews as positive, negative, or neutral, illustrating its adaptability to various sentiment-related use </w:t>
      </w:r>
      <w:r w:rsidR="00DE32B8" w:rsidRPr="00DE32B8">
        <w:t>cases [3]</w:t>
      </w:r>
      <w:r w:rsidR="00DE32B8">
        <w:t>,</w:t>
      </w:r>
      <w:r w:rsidR="00DE32B8" w:rsidRPr="00DE32B8">
        <w:t xml:space="preserve"> [4].</w:t>
      </w:r>
    </w:p>
    <w:p w14:paraId="7E5ADA3B" w14:textId="771FACA3" w:rsidR="00C71FED" w:rsidRPr="00DE32B8" w:rsidRDefault="00C71FED" w:rsidP="00D82AE7">
      <w:pPr>
        <w:pStyle w:val="SC-Source"/>
        <w:rPr>
          <w:rFonts w:ascii="Consolas" w:hAnsi="Consolas"/>
          <w:sz w:val="20"/>
          <w:szCs w:val="20"/>
        </w:rPr>
      </w:pPr>
      <w:r w:rsidRPr="00DE32B8">
        <w:rPr>
          <w:rFonts w:ascii="Consolas" w:hAnsi="Consolas"/>
          <w:sz w:val="20"/>
          <w:szCs w:val="20"/>
        </w:rPr>
        <w:t>`python</w:t>
      </w:r>
    </w:p>
    <w:p w14:paraId="7E730D27"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 </w:t>
      </w:r>
    </w:p>
    <w:p w14:paraId="1ECC9DF6"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from transformers import BertForSequenceClassification, BertTokenizer, Trainer, TrainingArguments</w:t>
      </w:r>
      <w:r w:rsidRPr="00DE32B8">
        <w:rPr>
          <w:rFonts w:ascii="Consolas" w:hAnsi="Consolas"/>
          <w:sz w:val="20"/>
          <w:szCs w:val="20"/>
        </w:rPr>
        <w:br/>
        <w:t>from datasets import Dataset</w:t>
      </w:r>
    </w:p>
    <w:p w14:paraId="191860EC" w14:textId="77777777" w:rsidR="0040384F" w:rsidRPr="00DE32B8" w:rsidRDefault="0040384F" w:rsidP="00D82AE7">
      <w:pPr>
        <w:pStyle w:val="SC-Source"/>
        <w:rPr>
          <w:rFonts w:ascii="Consolas" w:hAnsi="Consolas"/>
          <w:sz w:val="20"/>
          <w:szCs w:val="20"/>
        </w:rPr>
      </w:pPr>
    </w:p>
    <w:p w14:paraId="2AD4A589" w14:textId="6D8EC494" w:rsidR="00C71FED" w:rsidRPr="00DE32B8" w:rsidRDefault="00C71FED" w:rsidP="00D82AE7">
      <w:pPr>
        <w:pStyle w:val="SC-Source"/>
        <w:rPr>
          <w:rFonts w:ascii="Consolas" w:hAnsi="Consolas"/>
          <w:sz w:val="20"/>
          <w:szCs w:val="20"/>
        </w:rPr>
      </w:pPr>
      <w:r w:rsidRPr="00DE32B8">
        <w:rPr>
          <w:rFonts w:ascii="Consolas" w:hAnsi="Consolas"/>
          <w:sz w:val="20"/>
          <w:szCs w:val="20"/>
        </w:rPr>
        <w:t># Prepare a custom dataset</w:t>
      </w:r>
      <w:r w:rsidRPr="00DE32B8">
        <w:rPr>
          <w:rFonts w:ascii="Consolas" w:hAnsi="Consolas"/>
          <w:sz w:val="20"/>
          <w:szCs w:val="20"/>
        </w:rPr>
        <w:br/>
        <w:t>data = {"text": ["Great product!", "Terrible service.", "Average experience."],</w:t>
      </w:r>
      <w:r w:rsidRPr="00DE32B8">
        <w:rPr>
          <w:rFonts w:ascii="Consolas" w:hAnsi="Consolas"/>
          <w:sz w:val="20"/>
          <w:szCs w:val="20"/>
        </w:rPr>
        <w:br/>
        <w:t xml:space="preserve">        "label": [0, 1, 2]}  # 0: Positive, 1: Negative, 2: Neutral</w:t>
      </w:r>
      <w:r w:rsidRPr="00DE32B8">
        <w:rPr>
          <w:rFonts w:ascii="Consolas" w:hAnsi="Consolas"/>
          <w:sz w:val="20"/>
          <w:szCs w:val="20"/>
        </w:rPr>
        <w:br/>
        <w:t>dataset = Dataset.from_dict(data)</w:t>
      </w:r>
    </w:p>
    <w:p w14:paraId="727EA5FE" w14:textId="77777777" w:rsidR="0040384F" w:rsidRPr="00DE32B8" w:rsidRDefault="0040384F" w:rsidP="00D82AE7">
      <w:pPr>
        <w:pStyle w:val="SC-Source"/>
        <w:rPr>
          <w:rFonts w:ascii="Consolas" w:hAnsi="Consolas"/>
          <w:sz w:val="20"/>
          <w:szCs w:val="20"/>
        </w:rPr>
      </w:pPr>
    </w:p>
    <w:p w14:paraId="3ADF30F7" w14:textId="574AFAA6" w:rsidR="00C71FED" w:rsidRPr="00DE32B8" w:rsidRDefault="00C71FED" w:rsidP="00D82AE7">
      <w:pPr>
        <w:pStyle w:val="SC-Source"/>
        <w:rPr>
          <w:rFonts w:ascii="Consolas" w:hAnsi="Consolas"/>
          <w:sz w:val="20"/>
          <w:szCs w:val="20"/>
        </w:rPr>
      </w:pPr>
      <w:r w:rsidRPr="00DE32B8">
        <w:rPr>
          <w:rFonts w:ascii="Consolas" w:hAnsi="Consolas"/>
          <w:sz w:val="20"/>
          <w:szCs w:val="20"/>
        </w:rPr>
        <w:t># Load tokenizer and model</w:t>
      </w:r>
      <w:r w:rsidRPr="00DE32B8">
        <w:rPr>
          <w:rFonts w:ascii="Consolas" w:hAnsi="Consolas"/>
          <w:sz w:val="20"/>
          <w:szCs w:val="20"/>
        </w:rPr>
        <w:br/>
        <w:t>tokenizer = BertTokenizer.from_pretrained('bert-base-uncased')</w:t>
      </w:r>
      <w:r w:rsidRPr="00DE32B8">
        <w:rPr>
          <w:rFonts w:ascii="Consolas" w:hAnsi="Consolas"/>
          <w:sz w:val="20"/>
          <w:szCs w:val="20"/>
        </w:rPr>
        <w:br/>
        <w:t>model = BertForSequenceClassification.from_pretrained('bert-base-uncased', num_labels=3)</w:t>
      </w:r>
    </w:p>
    <w:p w14:paraId="0E279B48" w14:textId="77777777" w:rsidR="0040384F" w:rsidRPr="00DE32B8" w:rsidRDefault="0040384F" w:rsidP="00D82AE7">
      <w:pPr>
        <w:pStyle w:val="SC-Source"/>
        <w:rPr>
          <w:rFonts w:ascii="Consolas" w:hAnsi="Consolas"/>
          <w:sz w:val="20"/>
          <w:szCs w:val="20"/>
        </w:rPr>
      </w:pPr>
    </w:p>
    <w:p w14:paraId="1F66566A" w14:textId="7FB2EC7E" w:rsidR="00C71FED" w:rsidRPr="00DE32B8" w:rsidRDefault="00C71FED" w:rsidP="00D82AE7">
      <w:pPr>
        <w:pStyle w:val="SC-Source"/>
        <w:rPr>
          <w:rFonts w:ascii="Consolas" w:hAnsi="Consolas"/>
          <w:sz w:val="20"/>
          <w:szCs w:val="20"/>
        </w:rPr>
      </w:pPr>
      <w:r w:rsidRPr="00DE32B8">
        <w:rPr>
          <w:rFonts w:ascii="Consolas" w:hAnsi="Consolas"/>
          <w:sz w:val="20"/>
          <w:szCs w:val="20"/>
        </w:rPr>
        <w:t># Tokenize data</w:t>
      </w:r>
      <w:r w:rsidRPr="00DE32B8">
        <w:rPr>
          <w:rFonts w:ascii="Consolas" w:hAnsi="Consolas"/>
          <w:sz w:val="20"/>
          <w:szCs w:val="20"/>
        </w:rPr>
        <w:br/>
        <w:t>def tokenize_data(example):</w:t>
      </w:r>
      <w:r w:rsidRPr="00DE32B8">
        <w:rPr>
          <w:rFonts w:ascii="Consolas" w:hAnsi="Consolas"/>
          <w:sz w:val="20"/>
          <w:szCs w:val="20"/>
        </w:rPr>
        <w:br/>
        <w:t xml:space="preserve">    return tokenizer(example['text'], truncation=True, padding='max_length')</w:t>
      </w:r>
    </w:p>
    <w:p w14:paraId="340DDC74"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dataset = dataset.map(tokenize_data, batched=True)</w:t>
      </w:r>
    </w:p>
    <w:p w14:paraId="703323F8" w14:textId="77777777" w:rsidR="0040384F" w:rsidRPr="00DE32B8" w:rsidRDefault="0040384F" w:rsidP="00D82AE7">
      <w:pPr>
        <w:pStyle w:val="SC-Source"/>
        <w:rPr>
          <w:rFonts w:ascii="Consolas" w:hAnsi="Consolas"/>
          <w:sz w:val="20"/>
          <w:szCs w:val="20"/>
        </w:rPr>
      </w:pPr>
    </w:p>
    <w:p w14:paraId="12CF0D9C" w14:textId="207CD63A" w:rsidR="00C71FED" w:rsidRPr="00DE32B8" w:rsidRDefault="00C71FED" w:rsidP="00D82AE7">
      <w:pPr>
        <w:pStyle w:val="SC-Source"/>
        <w:rPr>
          <w:rFonts w:ascii="Consolas" w:hAnsi="Consolas"/>
          <w:sz w:val="20"/>
          <w:szCs w:val="20"/>
        </w:rPr>
      </w:pPr>
      <w:r w:rsidRPr="00DE32B8">
        <w:rPr>
          <w:rFonts w:ascii="Consolas" w:hAnsi="Consolas"/>
          <w:sz w:val="20"/>
          <w:szCs w:val="20"/>
        </w:rPr>
        <w:t># Define training arguments</w:t>
      </w:r>
      <w:r w:rsidRPr="00DE32B8">
        <w:rPr>
          <w:rFonts w:ascii="Consolas" w:hAnsi="Consolas"/>
          <w:sz w:val="20"/>
          <w:szCs w:val="20"/>
        </w:rPr>
        <w:br/>
        <w:t>training_args = TrainingArguments(</w:t>
      </w:r>
      <w:r w:rsidRPr="00DE32B8">
        <w:rPr>
          <w:rFonts w:ascii="Consolas" w:hAnsi="Consolas"/>
          <w:sz w:val="20"/>
          <w:szCs w:val="20"/>
        </w:rPr>
        <w:br/>
        <w:t xml:space="preserve">    output_dir='./results',</w:t>
      </w:r>
      <w:r w:rsidRPr="00DE32B8">
        <w:rPr>
          <w:rFonts w:ascii="Consolas" w:hAnsi="Consolas"/>
          <w:sz w:val="20"/>
          <w:szCs w:val="20"/>
        </w:rPr>
        <w:br/>
        <w:t xml:space="preserve">    num_train_epochs=3,</w:t>
      </w:r>
      <w:r w:rsidRPr="00DE32B8">
        <w:rPr>
          <w:rFonts w:ascii="Consolas" w:hAnsi="Consolas"/>
          <w:sz w:val="20"/>
          <w:szCs w:val="20"/>
        </w:rPr>
        <w:br/>
        <w:t xml:space="preserve">    per_device_train_batch_size=8,</w:t>
      </w:r>
      <w:r w:rsidRPr="00DE32B8">
        <w:rPr>
          <w:rFonts w:ascii="Consolas" w:hAnsi="Consolas"/>
          <w:sz w:val="20"/>
          <w:szCs w:val="20"/>
        </w:rPr>
        <w:br/>
        <w:t xml:space="preserve">    logging_dir='./logs'</w:t>
      </w:r>
      <w:r w:rsidRPr="00DE32B8">
        <w:rPr>
          <w:rFonts w:ascii="Consolas" w:hAnsi="Consolas"/>
          <w:sz w:val="20"/>
          <w:szCs w:val="20"/>
        </w:rPr>
        <w:br/>
        <w:t>)</w:t>
      </w:r>
    </w:p>
    <w:p w14:paraId="6029E4CB" w14:textId="77777777" w:rsidR="0040384F" w:rsidRPr="00DE32B8" w:rsidRDefault="0040384F" w:rsidP="00D82AE7">
      <w:pPr>
        <w:pStyle w:val="SC-Source"/>
        <w:rPr>
          <w:rFonts w:ascii="Consolas" w:hAnsi="Consolas"/>
          <w:sz w:val="20"/>
          <w:szCs w:val="20"/>
        </w:rPr>
      </w:pPr>
    </w:p>
    <w:p w14:paraId="2C49C761" w14:textId="74F7C412" w:rsidR="00C71FED" w:rsidRPr="00DE32B8" w:rsidRDefault="00C71FED" w:rsidP="00D82AE7">
      <w:pPr>
        <w:pStyle w:val="SC-Source"/>
        <w:rPr>
          <w:rFonts w:ascii="Consolas" w:hAnsi="Consolas"/>
          <w:sz w:val="20"/>
          <w:szCs w:val="20"/>
        </w:rPr>
      </w:pPr>
      <w:r w:rsidRPr="00DE32B8">
        <w:rPr>
          <w:rFonts w:ascii="Consolas" w:hAnsi="Consolas"/>
          <w:sz w:val="20"/>
          <w:szCs w:val="20"/>
        </w:rPr>
        <w:t># Initialize trainer</w:t>
      </w:r>
      <w:r w:rsidRPr="00DE32B8">
        <w:rPr>
          <w:rFonts w:ascii="Consolas" w:hAnsi="Consolas"/>
          <w:sz w:val="20"/>
          <w:szCs w:val="20"/>
        </w:rPr>
        <w:br/>
        <w:t>trainer = Trainer(</w:t>
      </w:r>
      <w:r w:rsidRPr="00DE32B8">
        <w:rPr>
          <w:rFonts w:ascii="Consolas" w:hAnsi="Consolas"/>
          <w:sz w:val="20"/>
          <w:szCs w:val="20"/>
        </w:rPr>
        <w:br/>
        <w:t xml:space="preserve">    model=model,</w:t>
      </w:r>
      <w:r w:rsidRPr="00DE32B8">
        <w:rPr>
          <w:rFonts w:ascii="Consolas" w:hAnsi="Consolas"/>
          <w:sz w:val="20"/>
          <w:szCs w:val="20"/>
        </w:rPr>
        <w:br/>
        <w:t xml:space="preserve">    args=training_args,</w:t>
      </w:r>
      <w:r w:rsidRPr="00DE32B8">
        <w:rPr>
          <w:rFonts w:ascii="Consolas" w:hAnsi="Consolas"/>
          <w:sz w:val="20"/>
          <w:szCs w:val="20"/>
        </w:rPr>
        <w:br/>
        <w:t xml:space="preserve">    train_dataset=dataset</w:t>
      </w:r>
      <w:r w:rsidRPr="00DE32B8">
        <w:rPr>
          <w:rFonts w:ascii="Consolas" w:hAnsi="Consolas"/>
          <w:sz w:val="20"/>
          <w:szCs w:val="20"/>
        </w:rPr>
        <w:br/>
        <w:t>)</w:t>
      </w:r>
    </w:p>
    <w:p w14:paraId="70B31CC4" w14:textId="77777777" w:rsidR="0040384F" w:rsidRPr="00DE32B8" w:rsidRDefault="0040384F" w:rsidP="00D82AE7">
      <w:pPr>
        <w:pStyle w:val="SC-Source"/>
        <w:rPr>
          <w:rFonts w:ascii="Consolas" w:hAnsi="Consolas"/>
          <w:sz w:val="20"/>
          <w:szCs w:val="20"/>
        </w:rPr>
      </w:pPr>
    </w:p>
    <w:p w14:paraId="2572A670" w14:textId="423B1C22" w:rsidR="00C71FED" w:rsidRPr="00DE32B8" w:rsidRDefault="00C71FED" w:rsidP="00D82AE7">
      <w:pPr>
        <w:pStyle w:val="SC-Source"/>
        <w:rPr>
          <w:rFonts w:ascii="Consolas" w:hAnsi="Consolas"/>
          <w:sz w:val="20"/>
          <w:szCs w:val="20"/>
        </w:rPr>
      </w:pPr>
      <w:r w:rsidRPr="00DE32B8">
        <w:rPr>
          <w:rFonts w:ascii="Consolas" w:hAnsi="Consolas"/>
          <w:sz w:val="20"/>
          <w:szCs w:val="20"/>
        </w:rPr>
        <w:t># Fine-tune the model</w:t>
      </w:r>
      <w:r w:rsidRPr="00DE32B8">
        <w:rPr>
          <w:rFonts w:ascii="Consolas" w:hAnsi="Consolas"/>
          <w:sz w:val="20"/>
          <w:szCs w:val="20"/>
        </w:rPr>
        <w:br/>
        <w:t>trainer.train()</w:t>
      </w:r>
    </w:p>
    <w:p w14:paraId="44363A30" w14:textId="28EA4258" w:rsidR="00C71FED" w:rsidRPr="00DE32B8" w:rsidRDefault="00D82AE7" w:rsidP="00D82AE7">
      <w:pPr>
        <w:pStyle w:val="SC-Source"/>
        <w:rPr>
          <w:rFonts w:ascii="Consolas" w:hAnsi="Consolas"/>
          <w:sz w:val="20"/>
          <w:szCs w:val="20"/>
        </w:rPr>
      </w:pPr>
      <w:r w:rsidRPr="00DE32B8">
        <w:rPr>
          <w:rFonts w:ascii="Consolas" w:hAnsi="Consolas"/>
          <w:sz w:val="20"/>
          <w:szCs w:val="20"/>
        </w:rPr>
        <w:t>`</w:t>
      </w:r>
    </w:p>
    <w:p w14:paraId="43FF1DD9" w14:textId="1DC3BC4F" w:rsidR="00AE3F34" w:rsidRPr="00AE3F34" w:rsidRDefault="00E61926" w:rsidP="00DE32B8">
      <w:pPr>
        <w:pStyle w:val="NormalBPBHEB"/>
      </w:pPr>
      <w:bookmarkStart w:id="218" w:name="_Hlk186989747"/>
      <w:r>
        <w:t xml:space="preserve">This example illustrates the process of fine-tuning a BERT model using a small custom dataset that includes three sample product reviews, each labeled as positive, negative, or neutral. First, a custom dataset is created and formatted for compatibility with the Hugging Face library. The </w:t>
      </w:r>
      <w:r w:rsidRPr="00DE32B8">
        <w:rPr>
          <w:rStyle w:val="CodeinTextBPBHEBChar"/>
        </w:rPr>
        <w:t>Dataset.from_dict</w:t>
      </w:r>
      <w:r>
        <w:t xml:space="preserve"> method then organizes the text data along with its sentiment labels.</w:t>
      </w:r>
    </w:p>
    <w:p w14:paraId="2D28F22A" w14:textId="59DA72FC" w:rsidR="00AE3F34" w:rsidRPr="00AE3F34" w:rsidRDefault="00D95B99" w:rsidP="00DE32B8">
      <w:pPr>
        <w:pStyle w:val="NormalBPBHEB"/>
      </w:pPr>
      <w:r>
        <w:t>The BERT tokenizer is used to preprocess the input text, making sure each review is tokenized, truncated, or padded as needed to maintain a consistent input size. This preprocessing step ensures compatibility with the pre-trained BERT model.</w:t>
      </w:r>
    </w:p>
    <w:p w14:paraId="16DEF10E" w14:textId="58D01AE4" w:rsidR="00AE3F34" w:rsidRPr="00AE3F34" w:rsidRDefault="00543EB5" w:rsidP="00DE32B8">
      <w:pPr>
        <w:pStyle w:val="NormalBPBHEB"/>
      </w:pPr>
      <w:r>
        <w:t>The model</w:t>
      </w:r>
      <w:r w:rsidRPr="00FD1103">
        <w:t xml:space="preserve">, </w:t>
      </w:r>
      <w:r w:rsidRPr="00DE32B8">
        <w:rPr>
          <w:rStyle w:val="CodeinTextBPBHEBChar"/>
        </w:rPr>
        <w:t>BertForSequenceClassification</w:t>
      </w:r>
      <w:r w:rsidRPr="00DE32B8">
        <w:t>,</w:t>
      </w:r>
      <w:r>
        <w:t xml:space="preserve"> </w:t>
      </w:r>
      <w:r w:rsidR="00EF19A3">
        <w:t xml:space="preserve">utilizes the </w:t>
      </w:r>
      <w:r w:rsidR="00EF19A3" w:rsidRPr="00DE32B8">
        <w:rPr>
          <w:rStyle w:val="CodeinTextBPBHEBChar"/>
        </w:rPr>
        <w:t>bert-base-uncased architecture</w:t>
      </w:r>
      <w:r w:rsidR="00EF19A3">
        <w:t>, which is</w:t>
      </w:r>
      <w:r>
        <w:t xml:space="preserve"> pre-trained on general language understanding tasks. For this specific application, the model is </w:t>
      </w:r>
      <w:r w:rsidR="00EF19A3">
        <w:t>configured to categorize</w:t>
      </w:r>
      <w:r>
        <w:t xml:space="preserve"> inputs into three sentiment categories.</w:t>
      </w:r>
    </w:p>
    <w:p w14:paraId="01D2579E" w14:textId="2737EE4A" w:rsidR="00AE3F34" w:rsidRPr="00AE3F34" w:rsidRDefault="00AE3F34" w:rsidP="00DE32B8">
      <w:pPr>
        <w:pStyle w:val="NormalBPBHEB"/>
      </w:pPr>
      <w:r w:rsidRPr="00AE3F34">
        <w:t xml:space="preserve">Fine-tuning is orchestrated using the </w:t>
      </w:r>
      <w:r w:rsidRPr="00DE32B8">
        <w:rPr>
          <w:rStyle w:val="CodeinTextBPBHEBChar"/>
        </w:rPr>
        <w:t xml:space="preserve">Trainer </w:t>
      </w:r>
      <w:r w:rsidRPr="00AE3F34">
        <w:t xml:space="preserve">class provided by Hugging Face, which simplifies the training pipeline. Training parameters, such as the number of epochs, batch size, and logging configuration, are specified via the </w:t>
      </w:r>
      <w:r w:rsidRPr="00DE32B8">
        <w:rPr>
          <w:rStyle w:val="CodeinTextBPBHEBChar"/>
        </w:rPr>
        <w:t>TrainingArguments</w:t>
      </w:r>
      <w:r w:rsidRPr="00AE3F34">
        <w:t xml:space="preserve"> object. The </w:t>
      </w:r>
      <w:r w:rsidRPr="00DE32B8">
        <w:rPr>
          <w:rStyle w:val="CodeinTextBPBHEBChar"/>
        </w:rPr>
        <w:t>trainer.train()</w:t>
      </w:r>
      <w:r w:rsidRPr="00AE3F34">
        <w:t xml:space="preserve"> method then executes the fine-tuning process, adjusting the model's weights to </w:t>
      </w:r>
      <w:r w:rsidR="00A315A8" w:rsidRPr="00AE3F34">
        <w:t>improve</w:t>
      </w:r>
      <w:r w:rsidRPr="00AE3F34">
        <w:t xml:space="preserve"> for the sentiment classification task.</w:t>
      </w:r>
    </w:p>
    <w:p w14:paraId="5A935037" w14:textId="67A359A5" w:rsidR="000C3054" w:rsidRDefault="00AE3F34" w:rsidP="00DE32B8">
      <w:pPr>
        <w:pStyle w:val="NormalBPBHEB"/>
      </w:pPr>
      <w:r w:rsidRPr="00AE3F34">
        <w:t xml:space="preserve">This method leverages BERT's pre-trained embeddings, which already encode general language patterns, making the model highly effective even with limited labeled data. Expanding this setup to larger datasets or </w:t>
      </w:r>
      <w:r w:rsidR="0023375E" w:rsidRPr="00AE3F34">
        <w:t>other</w:t>
      </w:r>
      <w:r w:rsidRPr="00AE3F34">
        <w:t xml:space="preserve"> epochs would further improve performance and generalization </w:t>
      </w:r>
      <w:r w:rsidR="00DE32B8" w:rsidRPr="00DE32B8">
        <w:t xml:space="preserve">capabilities [3]. This </w:t>
      </w:r>
      <w:r w:rsidRPr="00AE3F34">
        <w:t xml:space="preserve">process exemplifies the adaptability of BERT </w:t>
      </w:r>
      <w:r w:rsidR="000056BA">
        <w:t>in real-world sentiment analysis tasks, providing a robust solution for understanding consumer opinions across diverse</w:t>
      </w:r>
      <w:r w:rsidRPr="00AE3F34">
        <w:t xml:space="preserve"> contexts.</w:t>
      </w:r>
    </w:p>
    <w:p w14:paraId="763E4B6F" w14:textId="77777777" w:rsidR="00DE32B8" w:rsidRPr="000C3054" w:rsidRDefault="00DE32B8" w:rsidP="00DE32B8">
      <w:pPr>
        <w:pStyle w:val="NormalBPBHEB"/>
      </w:pPr>
    </w:p>
    <w:bookmarkEnd w:id="218"/>
    <w:p w14:paraId="7F31DECE" w14:textId="73A93D24" w:rsidR="00E34807" w:rsidRPr="000745FC" w:rsidRDefault="00E34807" w:rsidP="00DE32B8">
      <w:pPr>
        <w:pStyle w:val="Heading1BPBHEB"/>
      </w:pPr>
      <w:r w:rsidRPr="000745FC">
        <w:t xml:space="preserve">Techniques for </w:t>
      </w:r>
      <w:r w:rsidR="00DE32B8">
        <w:t>t</w:t>
      </w:r>
      <w:r w:rsidRPr="000745FC">
        <w:t xml:space="preserve">ransfer </w:t>
      </w:r>
      <w:r w:rsidR="00DE32B8">
        <w:t>l</w:t>
      </w:r>
      <w:r w:rsidRPr="000745FC">
        <w:t xml:space="preserve">earning </w:t>
      </w:r>
      <w:r w:rsidR="00DE32B8">
        <w:t>u</w:t>
      </w:r>
      <w:r w:rsidRPr="000745FC">
        <w:t>sing Hugging Face Diffusion</w:t>
      </w:r>
    </w:p>
    <w:p w14:paraId="373D7382" w14:textId="22DFE0FA" w:rsidR="00E34807" w:rsidRDefault="009F5400" w:rsidP="00DE32B8">
      <w:pPr>
        <w:pStyle w:val="NormalBPBHEB"/>
      </w:pPr>
      <w:r>
        <w:t xml:space="preserve">Transfer learning has become a crucial method for adapting pre-trained language models to specialized NLP tasks. The Hugging Face Diffusion library offers a range of tools and models optimized for transfer learning, allowing practitioners to fine-tune pre-trained </w:t>
      </w:r>
      <w:r w:rsidR="00DE32B8">
        <w:t>architectures</w:t>
      </w:r>
      <w:r>
        <w:t xml:space="preserve"> effectively. This section covers key techniques and considerations, such as model selection, fine-tuning strategies, and practical constraints, to maximize the benefits of transfer</w:t>
      </w:r>
      <w:r w:rsidR="00DE32B8">
        <w:t xml:space="preserve"> </w:t>
      </w:r>
      <w:r w:rsidR="00DE32B8" w:rsidRPr="00DE32B8">
        <w:t>learning. [3]; [4].</w:t>
      </w:r>
    </w:p>
    <w:p w14:paraId="2B7C50FE" w14:textId="77777777" w:rsidR="00DE32B8" w:rsidRPr="00E34807" w:rsidRDefault="00DE32B8" w:rsidP="00DE32B8">
      <w:pPr>
        <w:pStyle w:val="NormalBPBHEB"/>
      </w:pPr>
    </w:p>
    <w:p w14:paraId="4B8500A4" w14:textId="6829A8D9" w:rsidR="00E34807" w:rsidRPr="000745FC" w:rsidRDefault="00E34807" w:rsidP="00DE32B8">
      <w:pPr>
        <w:pStyle w:val="Heading2BPBHEB"/>
      </w:pPr>
      <w:r w:rsidRPr="000745FC">
        <w:t xml:space="preserve">Model </w:t>
      </w:r>
      <w:r w:rsidR="00DE32B8">
        <w:t>s</w:t>
      </w:r>
      <w:r w:rsidRPr="000745FC">
        <w:t xml:space="preserve">election and </w:t>
      </w:r>
      <w:r w:rsidR="00DE32B8">
        <w:t>a</w:t>
      </w:r>
      <w:r w:rsidRPr="000745FC">
        <w:t>daptation</w:t>
      </w:r>
    </w:p>
    <w:p w14:paraId="555DEAEF" w14:textId="5C84C3ED" w:rsidR="008C2178" w:rsidRDefault="008C2178" w:rsidP="00DE32B8">
      <w:pPr>
        <w:pStyle w:val="NormalBPBHEB"/>
      </w:pPr>
      <w:r w:rsidRPr="008C2178">
        <w:t xml:space="preserve">Selecting </w:t>
      </w:r>
      <w:r w:rsidR="00F2012D" w:rsidRPr="008C2178">
        <w:t>a suitable pre-</w:t>
      </w:r>
      <w:r w:rsidRPr="008C2178">
        <w:t xml:space="preserve">trained model is a foundational step in transfer learning, as it </w:t>
      </w:r>
      <w:r w:rsidR="00920177" w:rsidRPr="008C2178">
        <w:t>finds</w:t>
      </w:r>
      <w:r w:rsidRPr="008C2178">
        <w:t xml:space="preserve"> the baseline capabilities and scalability of downstream tasks. The process requires aligning model attributes with task-specific requirements and resource constraints.</w:t>
      </w:r>
    </w:p>
    <w:p w14:paraId="021DF785" w14:textId="77777777" w:rsidR="00DE32B8" w:rsidRDefault="00DE32B8" w:rsidP="00DE32B8">
      <w:pPr>
        <w:pStyle w:val="NormalBPBHEB"/>
      </w:pPr>
    </w:p>
    <w:p w14:paraId="45F5A157" w14:textId="643328EB" w:rsidR="00F2012D" w:rsidRDefault="00E34807" w:rsidP="00DE32B8">
      <w:pPr>
        <w:pStyle w:val="Heading3BPBHEB"/>
      </w:pPr>
      <w:r w:rsidRPr="00E34807">
        <w:t xml:space="preserve">Model </w:t>
      </w:r>
      <w:r w:rsidR="00DE32B8">
        <w:t>s</w:t>
      </w:r>
      <w:r w:rsidRPr="00E34807">
        <w:t>uitability</w:t>
      </w:r>
    </w:p>
    <w:p w14:paraId="48AFC4F4" w14:textId="551D04D2" w:rsidR="00C233D6" w:rsidRDefault="00F344BF" w:rsidP="00DE32B8">
      <w:pPr>
        <w:pStyle w:val="NormalBPBHEB"/>
      </w:pPr>
      <w:r>
        <w:t xml:space="preserve">For a </w:t>
      </w:r>
      <w:r w:rsidR="00F07070">
        <w:t xml:space="preserve">more precise </w:t>
      </w:r>
      <w:r>
        <w:t xml:space="preserve">understanding, models like BERT excel at specific tasks, while GPT models are best suited for generative functions. Different models perform well on </w:t>
      </w:r>
      <w:r w:rsidR="00E85070">
        <w:t>tasks</w:t>
      </w:r>
      <w:r>
        <w:t xml:space="preserve"> depending on their architecture and training goals. For instance, BERT is ideal for tasks that require a deep understanding of context, such as NER or question </w:t>
      </w:r>
      <w:r w:rsidR="00DE32B8" w:rsidRPr="00DE32B8">
        <w:t>answering.[3]. On</w:t>
      </w:r>
      <w:r w:rsidR="00C233D6" w:rsidRPr="00C233D6">
        <w:t xml:space="preserve"> the other hand, GPT models, designed for autoregressive token prediction, are ideal for generative tasks like text summarization or chatbot </w:t>
      </w:r>
      <w:r w:rsidR="00DE32B8" w:rsidRPr="00DE32B8">
        <w:t xml:space="preserve">development [8]. For </w:t>
      </w:r>
      <w:r w:rsidR="00C233D6" w:rsidRPr="00C233D6">
        <w:t>example, in summarization tasks, T5 has demonstrated exceptional accuracy by treating all tasks in a unified text-to-text framework</w:t>
      </w:r>
      <w:r w:rsidR="00DE32B8">
        <w:t>. [4]</w:t>
      </w:r>
    </w:p>
    <w:p w14:paraId="0AD12B8B" w14:textId="77777777" w:rsidR="00DE32B8" w:rsidRPr="00E34807" w:rsidRDefault="00DE32B8" w:rsidP="00DE32B8">
      <w:pPr>
        <w:pStyle w:val="NormalBPBHEB"/>
      </w:pPr>
    </w:p>
    <w:p w14:paraId="32A767CA" w14:textId="2979F64B" w:rsidR="00F2012D" w:rsidRDefault="00E34807" w:rsidP="00DE32B8">
      <w:pPr>
        <w:pStyle w:val="Heading3BPBHEB"/>
      </w:pPr>
      <w:r w:rsidRPr="00E34807">
        <w:t xml:space="preserve">Model </w:t>
      </w:r>
      <w:r w:rsidR="00DE32B8">
        <w:t>s</w:t>
      </w:r>
      <w:r w:rsidRPr="00E34807">
        <w:t>ize</w:t>
      </w:r>
    </w:p>
    <w:p w14:paraId="1C101453" w14:textId="2491E911" w:rsidR="007112F3" w:rsidRDefault="007112F3" w:rsidP="00DE32B8">
      <w:pPr>
        <w:pStyle w:val="NormalBPBHEB"/>
      </w:pPr>
      <w:r w:rsidRPr="007112F3">
        <w:t xml:space="preserve">Balancing performance with computational resources is crucial when selecting model sizes. Larger models, such as GPT-3, offer superior performance but require substantial memory and processing power. Conversely, </w:t>
      </w:r>
      <w:r w:rsidR="00EE34FA">
        <w:t>more minor</w:t>
      </w:r>
      <w:r w:rsidR="00EE34FA" w:rsidRPr="007112F3">
        <w:t xml:space="preserve"> </w:t>
      </w:r>
      <w:r w:rsidRPr="007112F3">
        <w:t xml:space="preserve">variants like DistilBERT provide faster inference speeds with reduced computational requirements, making them suitable for edge deployments or resource-constrained </w:t>
      </w:r>
      <w:r w:rsidR="00DE32B8" w:rsidRPr="00DE32B8">
        <w:t xml:space="preserve">environments [9]. </w:t>
      </w:r>
      <w:r w:rsidRPr="007112F3">
        <w:t>A practical scenario includes deploying DistilBERT on mobile devices for real-time text classification, where efficiency outweighs the marginal accuracy trade-off.</w:t>
      </w:r>
    </w:p>
    <w:p w14:paraId="0A81CC2F" w14:textId="77777777" w:rsidR="00DE32B8" w:rsidRPr="007112F3" w:rsidRDefault="00DE32B8" w:rsidP="00DE32B8">
      <w:pPr>
        <w:pStyle w:val="NormalBPBHEB"/>
      </w:pPr>
    </w:p>
    <w:p w14:paraId="15C8FEE6" w14:textId="76496591" w:rsidR="00F2012D" w:rsidRDefault="00E34807" w:rsidP="00DE32B8">
      <w:pPr>
        <w:pStyle w:val="Heading3BPBHEB"/>
      </w:pPr>
      <w:r w:rsidRPr="00E34807">
        <w:t>Domain-</w:t>
      </w:r>
      <w:r w:rsidR="00DE32B8">
        <w:t>s</w:t>
      </w:r>
      <w:r w:rsidRPr="00E34807">
        <w:t xml:space="preserve">pecific </w:t>
      </w:r>
      <w:r w:rsidR="00DE32B8">
        <w:t>m</w:t>
      </w:r>
      <w:r w:rsidRPr="00E34807">
        <w:t>odels</w:t>
      </w:r>
    </w:p>
    <w:p w14:paraId="158C815F" w14:textId="2BF2F0DC" w:rsidR="00815F4D" w:rsidRDefault="00815F4D" w:rsidP="00DE32B8">
      <w:pPr>
        <w:pStyle w:val="NormalBPBHEB"/>
      </w:pPr>
      <w:r w:rsidRPr="00815F4D">
        <w:t xml:space="preserve">Domain-adapted models </w:t>
      </w:r>
      <w:r w:rsidR="00EE34FA">
        <w:t>offer tailored solutions for specialized fields, including medical, legal, and</w:t>
      </w:r>
      <w:r w:rsidRPr="00815F4D">
        <w:t xml:space="preserve"> financial text processing. Models like BioBERT, trained on biomedical literature, outperform general-purpose models in tasks like disease diagnosis or drug interaction prediction</w:t>
      </w:r>
      <w:r w:rsidR="00DE32B8">
        <w:t xml:space="preserve"> [5]</w:t>
      </w:r>
      <w:r w:rsidRPr="00815F4D">
        <w:t>. Similarly, LegalBERT, pre-trained on legal texts, excels in contract analysis and case law classificatio</w:t>
      </w:r>
      <w:r w:rsidR="00DE32B8">
        <w:t>n [10].</w:t>
      </w:r>
      <w:r w:rsidRPr="00815F4D">
        <w:t xml:space="preserve"> For instance, fine-tuning BioBERT on clinical trial datasets enables </w:t>
      </w:r>
      <w:r w:rsidR="00207C25" w:rsidRPr="00815F4D">
        <w:t>exact</w:t>
      </w:r>
      <w:r w:rsidRPr="00815F4D">
        <w:t xml:space="preserve"> classification of drug efficacy reports, illustrating the advantages of domain adaptation.</w:t>
      </w:r>
    </w:p>
    <w:p w14:paraId="4B72D54B" w14:textId="04FA8B70" w:rsidR="00207C25" w:rsidRDefault="00F30B73" w:rsidP="00DE32B8">
      <w:pPr>
        <w:pStyle w:val="NormalBPBHEB"/>
      </w:pPr>
      <w:r>
        <w:t>By carefully selecting and customizing pre-trained models, practitioners can achieve optimal performance while meeting specific task requirements and resource limitations. The Hugging Face Diffusion library makes this process easier by offering access to a wide range of models and fine-tuning tools designed for different NLP applications.</w:t>
      </w:r>
    </w:p>
    <w:p w14:paraId="7437F3A7" w14:textId="77777777" w:rsidR="00DE32B8" w:rsidRPr="00815F4D" w:rsidRDefault="00DE32B8" w:rsidP="00DE32B8">
      <w:pPr>
        <w:pStyle w:val="NormalBPBHEB"/>
      </w:pPr>
    </w:p>
    <w:p w14:paraId="6A8DC4FC" w14:textId="30399670" w:rsidR="00E34807" w:rsidRDefault="00E34807" w:rsidP="00DE32B8">
      <w:pPr>
        <w:pStyle w:val="Heading2BPBHEB"/>
      </w:pPr>
      <w:r w:rsidRPr="0021442D">
        <w:t>Fine-</w:t>
      </w:r>
      <w:r w:rsidR="00DE32B8">
        <w:t>t</w:t>
      </w:r>
      <w:r w:rsidRPr="0021442D">
        <w:t xml:space="preserve">uning </w:t>
      </w:r>
      <w:r w:rsidR="00DE32B8">
        <w:t>s</w:t>
      </w:r>
      <w:r w:rsidRPr="0021442D">
        <w:t xml:space="preserve">trategies for </w:t>
      </w:r>
      <w:r w:rsidR="00DE32B8">
        <w:t>d</w:t>
      </w:r>
      <w:r w:rsidRPr="0021442D">
        <w:t xml:space="preserve">ifferent NLP </w:t>
      </w:r>
      <w:r w:rsidR="00DE32B8">
        <w:t>t</w:t>
      </w:r>
      <w:r w:rsidRPr="0021442D">
        <w:t>asks</w:t>
      </w:r>
    </w:p>
    <w:p w14:paraId="7B3C26EF" w14:textId="03C64956" w:rsidR="00997931" w:rsidRPr="00997931" w:rsidRDefault="00F344BF" w:rsidP="00DE32B8">
      <w:pPr>
        <w:pStyle w:val="NormalBPBHEB"/>
      </w:pPr>
      <w:r>
        <w:t xml:space="preserve">Fine-tuning pre-trained models is a crucial step in applying their broad language understanding to specific tasks such as sentiment analysis, text summarization, or machine translation. This process involves adjusting parameters, regularizing training, and efficiently managing resources to achieve optimal performance. By customizing the fine-tuning process for each task, practitioners can maximize the value of pre-trained embeddings and effectively handle task-specific challenges. The following strategies highlight best practices for fine-tuning models, supported by examples and recent research in </w:t>
      </w:r>
      <w:r w:rsidR="00DE32B8" w:rsidRPr="00DE32B8">
        <w:t>NLP. [3]; [4]</w:t>
      </w:r>
      <w:r w:rsidR="00DE32B8">
        <w:t xml:space="preserve">: </w:t>
      </w:r>
    </w:p>
    <w:p w14:paraId="7E943F57" w14:textId="4BBF7767" w:rsidR="009B0CE6" w:rsidRPr="009B0CE6" w:rsidRDefault="00E34807" w:rsidP="00DE32B8">
      <w:pPr>
        <w:pStyle w:val="NormalBPBHEB"/>
        <w:numPr>
          <w:ilvl w:val="0"/>
          <w:numId w:val="21"/>
        </w:numPr>
      </w:pPr>
      <w:r w:rsidRPr="00DE32B8">
        <w:rPr>
          <w:b/>
          <w:bCs/>
        </w:rPr>
        <w:t xml:space="preserve">Learning </w:t>
      </w:r>
      <w:r w:rsidR="00DE32B8" w:rsidRPr="00DE32B8">
        <w:rPr>
          <w:b/>
          <w:bCs/>
        </w:rPr>
        <w:t>r</w:t>
      </w:r>
      <w:r w:rsidRPr="00DE32B8">
        <w:rPr>
          <w:b/>
          <w:bCs/>
        </w:rPr>
        <w:t xml:space="preserve">ate </w:t>
      </w:r>
      <w:r w:rsidR="00DE32B8" w:rsidRPr="00DE32B8">
        <w:rPr>
          <w:b/>
          <w:bCs/>
        </w:rPr>
        <w:t>a</w:t>
      </w:r>
      <w:r w:rsidRPr="00DE32B8">
        <w:rPr>
          <w:b/>
          <w:bCs/>
        </w:rPr>
        <w:t>djustment</w:t>
      </w:r>
      <w:r w:rsidRPr="00E34807">
        <w:t>:</w:t>
      </w:r>
      <w:r w:rsidR="00DE32B8">
        <w:t xml:space="preserve"> </w:t>
      </w:r>
      <w:r w:rsidR="009B0CE6" w:rsidRPr="009B0CE6">
        <w:t xml:space="preserve">When fine-tuning pre-trained models, using a lower learning rate is critical to preserving the pre-trained features while adapting the model to the new task. This ensures that the learned embeddings from pre-training are not overwritten during fine-tuning, allowing the model to generalize effectively. For example, in fine-tuning BERT for text classification, learning rates between </w:t>
      </w:r>
      <w:r w:rsidR="009B0CE6" w:rsidRPr="00DE32B8">
        <w:rPr>
          <w:rStyle w:val="CodeinTextBPBHEBChar"/>
        </w:rPr>
        <w:t>2e−52e^{-5}2e−5</w:t>
      </w:r>
      <w:r w:rsidR="009B0CE6" w:rsidRPr="009B0CE6">
        <w:t xml:space="preserve"> and </w:t>
      </w:r>
      <w:r w:rsidR="009B0CE6" w:rsidRPr="00DE32B8">
        <w:rPr>
          <w:rStyle w:val="CodeinTextBPBHEBChar"/>
        </w:rPr>
        <w:t>5e−55e^{-5}5e−5</w:t>
      </w:r>
      <w:r w:rsidR="009B0CE6" w:rsidRPr="009B0CE6">
        <w:t xml:space="preserve"> are commonly used</w:t>
      </w:r>
      <w:r w:rsidR="00DE32B8">
        <w:t xml:space="preserve"> [3].</w:t>
      </w:r>
    </w:p>
    <w:p w14:paraId="184EEB29" w14:textId="1AC4007C" w:rsidR="009B0CE6" w:rsidRPr="009B0CE6" w:rsidRDefault="00CD6617" w:rsidP="00DE32B8">
      <w:pPr>
        <w:pStyle w:val="NormalBPBHEB"/>
        <w:ind w:left="720"/>
      </w:pPr>
      <w:r>
        <w:t>Using an adaptive learning rate scheduler can further improve fine-tuning. Techniques like warm-up schedules, where the learning rate gradually increases at the start of training before stabilizing, help prevent large parameter updates that could destabilize pre-trained weights. This method has been especially effective in transformer-based architectures, ensuring a smoother transition from pre-trained features to task-specific optimization.</w:t>
      </w:r>
    </w:p>
    <w:p w14:paraId="71F7C4D5" w14:textId="56242CA9" w:rsidR="00AB49F9" w:rsidRPr="00AB49F9" w:rsidRDefault="0064129B" w:rsidP="00DE32B8">
      <w:pPr>
        <w:pStyle w:val="NormalBPBHEB"/>
        <w:numPr>
          <w:ilvl w:val="0"/>
          <w:numId w:val="21"/>
        </w:numPr>
      </w:pPr>
      <w:r w:rsidRPr="00DE32B8">
        <w:rPr>
          <w:b/>
          <w:bCs/>
        </w:rPr>
        <w:t>Epoch</w:t>
      </w:r>
      <w:r w:rsidR="00E34807" w:rsidRPr="00DE32B8">
        <w:rPr>
          <w:b/>
          <w:bCs/>
        </w:rPr>
        <w:t xml:space="preserve"> and </w:t>
      </w:r>
      <w:r w:rsidR="00DE32B8" w:rsidRPr="00DE32B8">
        <w:rPr>
          <w:b/>
          <w:bCs/>
        </w:rPr>
        <w:t>b</w:t>
      </w:r>
      <w:r w:rsidR="00E34807" w:rsidRPr="00DE32B8">
        <w:rPr>
          <w:b/>
          <w:bCs/>
        </w:rPr>
        <w:t xml:space="preserve">atch </w:t>
      </w:r>
      <w:r w:rsidR="00DE32B8" w:rsidRPr="00DE32B8">
        <w:rPr>
          <w:b/>
          <w:bCs/>
        </w:rPr>
        <w:t>s</w:t>
      </w:r>
      <w:r w:rsidR="00E34807" w:rsidRPr="00DE32B8">
        <w:rPr>
          <w:b/>
          <w:bCs/>
        </w:rPr>
        <w:t>ize</w:t>
      </w:r>
      <w:r w:rsidR="00DE32B8">
        <w:t xml:space="preserve">: </w:t>
      </w:r>
      <w:r w:rsidR="00AB49F9" w:rsidRPr="00AB49F9">
        <w:t xml:space="preserve">Choosing the </w:t>
      </w:r>
      <w:r w:rsidR="0023375E" w:rsidRPr="00AB49F9">
        <w:t>proper number</w:t>
      </w:r>
      <w:r w:rsidR="00AB49F9" w:rsidRPr="00AB49F9">
        <w:t xml:space="preserve"> of epochs and batch size is </w:t>
      </w:r>
      <w:r w:rsidR="007914B2">
        <w:t>crucial for striking a balance between</w:t>
      </w:r>
      <w:r w:rsidR="00AB49F9" w:rsidRPr="00AB49F9">
        <w:t xml:space="preserve"> computational efficiency and model performance. Fewer epochs may lead to underfitting, where the model </w:t>
      </w:r>
      <w:r w:rsidR="0023375E" w:rsidRPr="00AB49F9">
        <w:t>does not</w:t>
      </w:r>
      <w:r w:rsidR="00AB49F9" w:rsidRPr="00AB49F9">
        <w:t xml:space="preserve"> capture task-specific patterns, while excessive epochs risk overfitting, where the model becomes too tailored to the training data and performs poorly on unseen examples.</w:t>
      </w:r>
    </w:p>
    <w:p w14:paraId="494701D6" w14:textId="61DDE4D8" w:rsidR="00AB49F9" w:rsidRPr="00AB49F9" w:rsidRDefault="00AB49F9" w:rsidP="00DE3E57">
      <w:pPr>
        <w:pStyle w:val="NormalBPBHEB"/>
        <w:ind w:left="720"/>
      </w:pPr>
      <w:r w:rsidRPr="00AB49F9">
        <w:t xml:space="preserve">For instance, when fine-tuning GPT models for text generation, two to five epochs typically suffice, especially with large datasets. A smaller batch size, such as 16 or 32, can also help when memory constraints exist, as is often the case with high-dimensional transformer models. However, smaller batches may require compensatory adjustments, such as gradient accumulation, to </w:t>
      </w:r>
      <w:r w:rsidR="0023375E" w:rsidRPr="00AB49F9">
        <w:t>keep</w:t>
      </w:r>
      <w:r w:rsidRPr="00AB49F9">
        <w:t xml:space="preserve"> effective learning rates and training </w:t>
      </w:r>
      <w:r w:rsidR="00DE3E57" w:rsidRPr="00DE3E57">
        <w:t>dynamics [8].</w:t>
      </w:r>
    </w:p>
    <w:p w14:paraId="1F97C303" w14:textId="381E1DD7" w:rsidR="003F3449" w:rsidRPr="003F3449" w:rsidRDefault="00E34807" w:rsidP="00DE3E57">
      <w:pPr>
        <w:pStyle w:val="NormalBPBHEB"/>
        <w:numPr>
          <w:ilvl w:val="0"/>
          <w:numId w:val="21"/>
        </w:numPr>
      </w:pPr>
      <w:r w:rsidRPr="00DE3E57">
        <w:rPr>
          <w:b/>
          <w:bCs/>
        </w:rPr>
        <w:t xml:space="preserve">Regularization </w:t>
      </w:r>
      <w:r w:rsidR="00DE3E57" w:rsidRPr="00DE3E57">
        <w:rPr>
          <w:b/>
          <w:bCs/>
        </w:rPr>
        <w:t>t</w:t>
      </w:r>
      <w:r w:rsidRPr="00DE3E57">
        <w:rPr>
          <w:b/>
          <w:bCs/>
        </w:rPr>
        <w:t>echniques</w:t>
      </w:r>
      <w:r w:rsidRPr="00E34807">
        <w:t>:</w:t>
      </w:r>
      <w:r w:rsidR="00DE3E57">
        <w:t xml:space="preserve"> </w:t>
      </w:r>
      <w:r w:rsidR="006129F1">
        <w:t>Regularization methods</w:t>
      </w:r>
      <w:r w:rsidR="00F65DC6">
        <w:t>, such as dropout and layer freezing,</w:t>
      </w:r>
      <w:r w:rsidR="006129F1">
        <w:t xml:space="preserve"> are essential for improving generalization during fine-tuning. Dropout randomly turns off some of the model’s neurons during training, which reduces the risk of overfitting by preventing the model from depending too much on specific </w:t>
      </w:r>
      <w:r w:rsidR="00DE3E57" w:rsidRPr="00DE3E57">
        <w:t xml:space="preserve">features [11]. This </w:t>
      </w:r>
      <w:r w:rsidR="006129F1">
        <w:t xml:space="preserve">technique is </w:t>
      </w:r>
      <w:r w:rsidR="007914B2">
        <w:t>beneficial</w:t>
      </w:r>
      <w:r w:rsidR="006129F1">
        <w:t xml:space="preserve"> for tasks with limited labeled data</w:t>
      </w:r>
      <w:r w:rsidR="003F3449" w:rsidRPr="003F3449">
        <w:t>.</w:t>
      </w:r>
    </w:p>
    <w:p w14:paraId="1C2103B6" w14:textId="709837F7" w:rsidR="003F3449" w:rsidRPr="003F3449" w:rsidRDefault="003F3449" w:rsidP="00DE3E57">
      <w:pPr>
        <w:pStyle w:val="NormalBPBHEB"/>
        <w:ind w:left="720"/>
      </w:pPr>
      <w:r w:rsidRPr="003F3449">
        <w:t xml:space="preserve">Layer freezing is another effective strategy, </w:t>
      </w:r>
      <w:r w:rsidR="00246675">
        <w:t xml:space="preserve">particularly when adapting pre-trained models to tasks </w:t>
      </w:r>
      <w:r w:rsidRPr="003F3449">
        <w:t xml:space="preserve">closely related to the original training data. By freezing earlier layers and fine-tuning only the top layers, the model </w:t>
      </w:r>
      <w:r w:rsidR="0023375E" w:rsidRPr="003F3449">
        <w:t>keeps</w:t>
      </w:r>
      <w:r w:rsidRPr="003F3449">
        <w:t xml:space="preserve"> its foundational language representations while adapting the final layers to task-specific features. For example, when fine-tuning BioBERT for medical text classification, freezing the lower layers allows the model to </w:t>
      </w:r>
      <w:r w:rsidR="007401E1" w:rsidRPr="003F3449">
        <w:t>keep</w:t>
      </w:r>
      <w:r w:rsidRPr="003F3449">
        <w:t xml:space="preserve"> its medical terminology understanding while adapting to specific diagnostic c</w:t>
      </w:r>
      <w:r w:rsidR="00DE3E57" w:rsidRPr="00DE3E57">
        <w:t>ategories [5].</w:t>
      </w:r>
    </w:p>
    <w:p w14:paraId="39982ABE" w14:textId="6B48413F" w:rsidR="003F3449" w:rsidRPr="003F3449" w:rsidRDefault="003F3449" w:rsidP="00DE3E57">
      <w:pPr>
        <w:pStyle w:val="NormalBPBHEB"/>
        <w:ind w:left="720"/>
      </w:pPr>
      <w:r w:rsidRPr="003F3449">
        <w:t xml:space="preserve">Together, these strategies form a comprehensive toolkit for fine-tuning NLP models. By adjusting learning rates, </w:t>
      </w:r>
      <w:r w:rsidR="0023375E" w:rsidRPr="003F3449">
        <w:t>improving</w:t>
      </w:r>
      <w:r w:rsidRPr="003F3449">
        <w:t xml:space="preserve"> training configurations, and applying regularization techniques, practitioners can achieve high performance across a diverse range of NLP tasks while minimizing computational overhead.</w:t>
      </w:r>
    </w:p>
    <w:p w14:paraId="354ACA58" w14:textId="7D29F51F" w:rsidR="00A61512" w:rsidRPr="00341DF7" w:rsidRDefault="00341DF7" w:rsidP="00DE3E57">
      <w:pPr>
        <w:pStyle w:val="NormalBPBHEB"/>
      </w:pPr>
      <w:r w:rsidRPr="00DE3E57">
        <w:rPr>
          <w:i/>
          <w:iCs/>
        </w:rPr>
        <w:t>Transfer learning is not just a shortcut</w:t>
      </w:r>
      <w:r w:rsidR="00DE3E57" w:rsidRPr="00DE3E57">
        <w:t xml:space="preserve">; </w:t>
      </w:r>
      <w:r w:rsidRPr="00DE3E57">
        <w:t>it</w:t>
      </w:r>
      <w:r w:rsidR="00DE3E57">
        <w:t xml:space="preserve"> i</w:t>
      </w:r>
      <w:r w:rsidRPr="00FD1103">
        <w:t>s a transformation. In the Hugging Face Diffusers ecosystem, pre-trained language models develop into adaptable tools, refined for domain-specific accuracy through careful architecture choice, calibrated learning rates, and precise fine-tuning. Whether deploying BioBERT to interpret clinical trial records or compressing a compact BERT variation for mobile inference (</w:t>
      </w:r>
      <w:r w:rsidRPr="00DE3E57">
        <w:rPr>
          <w:i/>
          <w:iCs/>
        </w:rPr>
        <w:t>Figure 6.3</w:t>
      </w:r>
      <w:r w:rsidRPr="00FD1103">
        <w:t xml:space="preserve"> shows a visual comparison), the relationship between model type and tuning strategy becomes a precise instrument</w:t>
      </w:r>
      <w:r w:rsidR="00DE3E57">
        <w:t xml:space="preserve">, </w:t>
      </w:r>
      <w:r w:rsidRPr="00FD1103">
        <w:t>enhancing relevance, reducing overhead, and pushing the boundaries of what</w:t>
      </w:r>
      <w:r w:rsidR="00DE3E57">
        <w:t xml:space="preserve"> i</w:t>
      </w:r>
      <w:r w:rsidRPr="00FD1103">
        <w:t>s possible in NLP. The next section explores these mechanisms in action.</w:t>
      </w:r>
    </w:p>
    <w:p w14:paraId="6792BF7E" w14:textId="77777777" w:rsidR="00663244" w:rsidRDefault="00A61512" w:rsidP="00DE3E57">
      <w:pPr>
        <w:pStyle w:val="FigureBPBHEB"/>
      </w:pPr>
      <w:r>
        <w:rPr>
          <w:noProof/>
        </w:rPr>
        <w:drawing>
          <wp:inline distT="0" distB="0" distL="0" distR="0" wp14:anchorId="57679F8D" wp14:editId="6F2F8B17">
            <wp:extent cx="3891686" cy="3891686"/>
            <wp:effectExtent l="0" t="0" r="0" b="0"/>
            <wp:docPr id="877409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15" name="Picture 877409015"/>
                    <pic:cNvPicPr/>
                  </pic:nvPicPr>
                  <pic:blipFill>
                    <a:blip r:embed="rId17"/>
                    <a:stretch>
                      <a:fillRect/>
                    </a:stretch>
                  </pic:blipFill>
                  <pic:spPr>
                    <a:xfrm>
                      <a:off x="0" y="0"/>
                      <a:ext cx="3901852" cy="3901852"/>
                    </a:xfrm>
                    <a:prstGeom prst="rect">
                      <a:avLst/>
                    </a:prstGeom>
                  </pic:spPr>
                </pic:pic>
              </a:graphicData>
            </a:graphic>
          </wp:inline>
        </w:drawing>
      </w:r>
    </w:p>
    <w:p w14:paraId="4D9DB09D" w14:textId="438D285C" w:rsidR="00DE3E57" w:rsidRDefault="00DE3E57" w:rsidP="00DE3E57">
      <w:pPr>
        <w:pStyle w:val="FigureCaptionBPBHEB"/>
      </w:pPr>
      <w:commentRangeStart w:id="219"/>
      <w:r w:rsidRPr="00DE3E57">
        <w:rPr>
          <w:b/>
          <w:bCs w:val="0"/>
        </w:rPr>
        <w:t>Figure 5.3</w:t>
      </w:r>
      <w:r>
        <w:t xml:space="preserve">: </w:t>
      </w:r>
      <w:r w:rsidRPr="00DE3E57">
        <w:t>Comparison of BioBERT and DistilBERT within the transfer learning paradigm. BioBERT represents a domain-specialized, fine-tuned architecture optimized for clinical NLP tasks, while DistilBERT exemplifies model compression for efficient deployment in resource-constrained environments such as mobile devices.</w:t>
      </w:r>
      <w:commentRangeEnd w:id="219"/>
      <w:r>
        <w:rPr>
          <w:rStyle w:val="CommentReference"/>
          <w:sz w:val="18"/>
          <w:szCs w:val="18"/>
        </w:rPr>
        <w:commentReference w:id="219"/>
      </w:r>
    </w:p>
    <w:p w14:paraId="089D860B" w14:textId="77777777" w:rsidR="009B65CC" w:rsidRDefault="009B65CC" w:rsidP="009B65CC">
      <w:pPr>
        <w:pStyle w:val="NormalBPBHEB"/>
      </w:pPr>
    </w:p>
    <w:p w14:paraId="5D03CAFA" w14:textId="103F0BF5" w:rsidR="00E34807" w:rsidRPr="009B65CC" w:rsidRDefault="00E34807" w:rsidP="009B65CC">
      <w:pPr>
        <w:pStyle w:val="Heading3BPBHEB"/>
      </w:pPr>
      <w:r w:rsidRPr="009B65CC">
        <w:t>Example</w:t>
      </w:r>
      <w:r w:rsidR="009B65CC">
        <w:t xml:space="preserve"> of f</w:t>
      </w:r>
      <w:r w:rsidRPr="009B65CC">
        <w:t>ine-</w:t>
      </w:r>
      <w:r w:rsidR="009B65CC">
        <w:t>t</w:t>
      </w:r>
      <w:r w:rsidRPr="009B65CC">
        <w:t xml:space="preserve">uning a BERT </w:t>
      </w:r>
      <w:r w:rsidR="009B65CC">
        <w:t>m</w:t>
      </w:r>
      <w:r w:rsidRPr="009B65CC">
        <w:t xml:space="preserve">odel for </w:t>
      </w:r>
      <w:r w:rsidR="009B65CC">
        <w:t>e</w:t>
      </w:r>
      <w:r w:rsidRPr="009B65CC">
        <w:t xml:space="preserve">ntity </w:t>
      </w:r>
      <w:r w:rsidR="009B65CC">
        <w:t>r</w:t>
      </w:r>
      <w:r w:rsidRPr="009B65CC">
        <w:t>ecognition</w:t>
      </w:r>
    </w:p>
    <w:p w14:paraId="768DA2A5" w14:textId="1C5D101A" w:rsidR="00FE4C54" w:rsidRPr="00FE4C54" w:rsidRDefault="00716B9F" w:rsidP="009B65CC">
      <w:pPr>
        <w:pStyle w:val="NormalBPBHEB"/>
      </w:pPr>
      <w:r w:rsidRPr="009B65CC">
        <w:t xml:space="preserve">NER is a </w:t>
      </w:r>
      <w:r w:rsidR="008C0891" w:rsidRPr="009B65CC">
        <w:t>crucial task in NLP that identifies and categorizes entities, including names, organizations, locations, and dates,</w:t>
      </w:r>
      <w:r w:rsidRPr="009B65CC">
        <w:t xml:space="preserve"> within text. Fine-tuning a pre-trained BERT model for entity recognition </w:t>
      </w:r>
      <w:r w:rsidR="008C0891" w:rsidRPr="009B65CC">
        <w:t>enables practitioners to tailor</w:t>
      </w:r>
      <w:r w:rsidRPr="009B65CC">
        <w:t xml:space="preserve"> the model's language understanding to this specific task. The </w:t>
      </w:r>
      <w:r w:rsidR="009B65CC">
        <w:t xml:space="preserve">following </w:t>
      </w:r>
      <w:r w:rsidRPr="009B65CC">
        <w:t xml:space="preserve">script shows the fine-tuning process using the well-known CoNLL-2003 dataset. This dataset includes labeled text for entities, making it ideal for training and testing NER models. The Hugging </w:t>
      </w:r>
      <w:r w:rsidRPr="009B65CC">
        <w:rPr>
          <w:rStyle w:val="CodeinTextBPBHEBChar"/>
        </w:rPr>
        <w:t>transformers</w:t>
      </w:r>
      <w:r w:rsidRPr="009B65CC">
        <w:t xml:space="preserve"> library offers powerful tools to simplify the fine-tuning </w:t>
      </w:r>
      <w:r w:rsidR="009B65CC">
        <w:t>process. [3]</w:t>
      </w:r>
    </w:p>
    <w:p w14:paraId="33BBE02F" w14:textId="77777777" w:rsidR="00E34807" w:rsidRPr="009B65CC" w:rsidRDefault="00E34807" w:rsidP="00E34807">
      <w:pPr>
        <w:pStyle w:val="SC-Source"/>
        <w:rPr>
          <w:rFonts w:ascii="Consolas" w:hAnsi="Consolas"/>
          <w:sz w:val="20"/>
          <w:szCs w:val="20"/>
        </w:rPr>
      </w:pPr>
      <w:r w:rsidRPr="009B65CC">
        <w:rPr>
          <w:rFonts w:ascii="Consolas" w:hAnsi="Consolas"/>
          <w:sz w:val="20"/>
          <w:szCs w:val="20"/>
        </w:rPr>
        <w:t>`python</w:t>
      </w:r>
    </w:p>
    <w:p w14:paraId="758EB08F" w14:textId="496145B4" w:rsidR="00E34807" w:rsidRPr="009B65CC" w:rsidRDefault="00E34807" w:rsidP="00E34807">
      <w:pPr>
        <w:pStyle w:val="SC-Source"/>
        <w:rPr>
          <w:rFonts w:ascii="Consolas" w:hAnsi="Consolas"/>
          <w:sz w:val="20"/>
          <w:szCs w:val="20"/>
        </w:rPr>
      </w:pPr>
      <w:r w:rsidRPr="009B65CC">
        <w:rPr>
          <w:rFonts w:ascii="Consolas" w:hAnsi="Consolas"/>
          <w:sz w:val="20"/>
          <w:szCs w:val="20"/>
        </w:rPr>
        <w:t>from transformers import BertTokenizer, BertForTokenClassification, Trainer, TrainingArguments</w:t>
      </w:r>
      <w:r w:rsidRPr="009B65CC">
        <w:rPr>
          <w:rFonts w:ascii="Consolas" w:hAnsi="Consolas"/>
          <w:sz w:val="20"/>
          <w:szCs w:val="20"/>
        </w:rPr>
        <w:br/>
        <w:t>from datasets import load_dataset</w:t>
      </w:r>
    </w:p>
    <w:p w14:paraId="6E4F26C2" w14:textId="77777777" w:rsidR="0040384F" w:rsidRPr="009B65CC" w:rsidRDefault="0040384F" w:rsidP="00E34807">
      <w:pPr>
        <w:pStyle w:val="SC-Source"/>
        <w:rPr>
          <w:rFonts w:ascii="Consolas" w:hAnsi="Consolas"/>
          <w:sz w:val="20"/>
          <w:szCs w:val="20"/>
        </w:rPr>
      </w:pPr>
    </w:p>
    <w:p w14:paraId="7E1852AF" w14:textId="00B3018D" w:rsidR="00E34807" w:rsidRPr="009B65CC" w:rsidRDefault="00E34807" w:rsidP="00E34807">
      <w:pPr>
        <w:pStyle w:val="SC-Source"/>
        <w:rPr>
          <w:rFonts w:ascii="Consolas" w:hAnsi="Consolas"/>
          <w:sz w:val="20"/>
          <w:szCs w:val="20"/>
        </w:rPr>
      </w:pPr>
      <w:r w:rsidRPr="009B65CC">
        <w:rPr>
          <w:rFonts w:ascii="Consolas" w:hAnsi="Consolas"/>
          <w:sz w:val="20"/>
          <w:szCs w:val="20"/>
        </w:rPr>
        <w:t># Load tokenizer and model</w:t>
      </w:r>
      <w:r w:rsidRPr="009B65CC">
        <w:rPr>
          <w:rFonts w:ascii="Consolas" w:hAnsi="Consolas"/>
          <w:sz w:val="20"/>
          <w:szCs w:val="20"/>
        </w:rPr>
        <w:br/>
        <w:t>tokenizer = BertTokenizer.from_pretrained('bert-base-cased')</w:t>
      </w:r>
      <w:r w:rsidRPr="009B65CC">
        <w:rPr>
          <w:rFonts w:ascii="Consolas" w:hAnsi="Consolas"/>
          <w:sz w:val="20"/>
          <w:szCs w:val="20"/>
        </w:rPr>
        <w:br/>
        <w:t>model = BertForTokenClassification.from_pretrained('bert-base-cased', num_labels=9)</w:t>
      </w:r>
    </w:p>
    <w:p w14:paraId="0DF68F48" w14:textId="77777777" w:rsidR="00141AB1" w:rsidRPr="009B65CC" w:rsidRDefault="00141AB1" w:rsidP="00E34807">
      <w:pPr>
        <w:pStyle w:val="SC-Source"/>
        <w:rPr>
          <w:rFonts w:ascii="Consolas" w:hAnsi="Consolas"/>
          <w:sz w:val="20"/>
          <w:szCs w:val="20"/>
        </w:rPr>
      </w:pPr>
    </w:p>
    <w:p w14:paraId="062903C8" w14:textId="218F3525" w:rsidR="00E34807" w:rsidRPr="009B65CC" w:rsidRDefault="00E34807" w:rsidP="00E34807">
      <w:pPr>
        <w:pStyle w:val="SC-Source"/>
        <w:rPr>
          <w:rFonts w:ascii="Consolas" w:hAnsi="Consolas"/>
          <w:sz w:val="20"/>
          <w:szCs w:val="20"/>
        </w:rPr>
      </w:pPr>
      <w:r w:rsidRPr="009B65CC">
        <w:rPr>
          <w:rFonts w:ascii="Consolas" w:hAnsi="Consolas"/>
          <w:sz w:val="20"/>
          <w:szCs w:val="20"/>
        </w:rPr>
        <w:t># Load and preprocess dataset</w:t>
      </w:r>
      <w:r w:rsidRPr="009B65CC">
        <w:rPr>
          <w:rFonts w:ascii="Consolas" w:hAnsi="Consolas"/>
          <w:sz w:val="20"/>
          <w:szCs w:val="20"/>
        </w:rPr>
        <w:br/>
        <w:t>dataset = load_dataset("conll2003")</w:t>
      </w:r>
      <w:r w:rsidRPr="009B65CC">
        <w:rPr>
          <w:rFonts w:ascii="Consolas" w:hAnsi="Consolas"/>
          <w:sz w:val="20"/>
          <w:szCs w:val="20"/>
        </w:rPr>
        <w:br/>
        <w:t>def tokenize_and_align_labels(examples):</w:t>
      </w:r>
      <w:r w:rsidRPr="009B65CC">
        <w:rPr>
          <w:rFonts w:ascii="Consolas" w:hAnsi="Consolas"/>
          <w:sz w:val="20"/>
          <w:szCs w:val="20"/>
        </w:rPr>
        <w:br/>
        <w:t xml:space="preserve">    tokenized_inputs = tokenizer(examples['tokens'], truncation=True, padding='max_length', is_split_into_words=True)</w:t>
      </w:r>
      <w:r w:rsidRPr="009B65CC">
        <w:rPr>
          <w:rFonts w:ascii="Consolas" w:hAnsi="Consolas"/>
          <w:sz w:val="20"/>
          <w:szCs w:val="20"/>
        </w:rPr>
        <w:br/>
        <w:t xml:space="preserve">    labels = []</w:t>
      </w:r>
      <w:r w:rsidRPr="009B65CC">
        <w:rPr>
          <w:rFonts w:ascii="Consolas" w:hAnsi="Consolas"/>
          <w:sz w:val="20"/>
          <w:szCs w:val="20"/>
        </w:rPr>
        <w:br/>
        <w:t xml:space="preserve">    for i, label in enumerate(examples['ner_tags']):</w:t>
      </w:r>
      <w:r w:rsidRPr="009B65CC">
        <w:rPr>
          <w:rFonts w:ascii="Consolas" w:hAnsi="Consolas"/>
          <w:sz w:val="20"/>
          <w:szCs w:val="20"/>
        </w:rPr>
        <w:br/>
        <w:t xml:space="preserve">        word_ids = tokenized_inputs.word_ids(batch_index=i)</w:t>
      </w:r>
      <w:r w:rsidRPr="009B65CC">
        <w:rPr>
          <w:rFonts w:ascii="Consolas" w:hAnsi="Consolas"/>
          <w:sz w:val="20"/>
          <w:szCs w:val="20"/>
        </w:rPr>
        <w:br/>
        <w:t xml:space="preserve">        label_ids = [label[word_idx] if word_idx is not None else -100 for word_idx in word_ids]</w:t>
      </w:r>
      <w:r w:rsidRPr="009B65CC">
        <w:rPr>
          <w:rFonts w:ascii="Consolas" w:hAnsi="Consolas"/>
          <w:sz w:val="20"/>
          <w:szCs w:val="20"/>
        </w:rPr>
        <w:br/>
        <w:t xml:space="preserve">        labels.append(label_ids)</w:t>
      </w:r>
      <w:r w:rsidRPr="009B65CC">
        <w:rPr>
          <w:rFonts w:ascii="Consolas" w:hAnsi="Consolas"/>
          <w:sz w:val="20"/>
          <w:szCs w:val="20"/>
        </w:rPr>
        <w:br/>
        <w:t xml:space="preserve">    tokenized_inputs['labels'] = labels</w:t>
      </w:r>
      <w:r w:rsidRPr="009B65CC">
        <w:rPr>
          <w:rFonts w:ascii="Consolas" w:hAnsi="Consolas"/>
          <w:sz w:val="20"/>
          <w:szCs w:val="20"/>
        </w:rPr>
        <w:br/>
        <w:t xml:space="preserve">    return tokenized_inputs</w:t>
      </w:r>
    </w:p>
    <w:p w14:paraId="6E82BB0A" w14:textId="77777777" w:rsidR="00E34807" w:rsidRPr="009B65CC" w:rsidRDefault="00E34807" w:rsidP="00E34807">
      <w:pPr>
        <w:pStyle w:val="SC-Source"/>
        <w:rPr>
          <w:rFonts w:ascii="Consolas" w:hAnsi="Consolas"/>
          <w:sz w:val="20"/>
          <w:szCs w:val="20"/>
        </w:rPr>
      </w:pPr>
      <w:r w:rsidRPr="009B65CC">
        <w:rPr>
          <w:rFonts w:ascii="Consolas" w:hAnsi="Consolas"/>
          <w:sz w:val="20"/>
          <w:szCs w:val="20"/>
        </w:rPr>
        <w:t>dataset = dataset.map(tokenize_and_align_labels, batched=True)</w:t>
      </w:r>
    </w:p>
    <w:p w14:paraId="1E8746F9" w14:textId="77777777" w:rsidR="00141AB1" w:rsidRPr="009B65CC" w:rsidRDefault="00141AB1" w:rsidP="00E34807">
      <w:pPr>
        <w:pStyle w:val="SC-Source"/>
        <w:rPr>
          <w:rFonts w:ascii="Consolas" w:hAnsi="Consolas"/>
          <w:sz w:val="20"/>
          <w:szCs w:val="20"/>
        </w:rPr>
      </w:pPr>
    </w:p>
    <w:p w14:paraId="284E4EFE" w14:textId="46E37188" w:rsidR="00E34807" w:rsidRPr="009B65CC" w:rsidRDefault="00E34807" w:rsidP="00E34807">
      <w:pPr>
        <w:pStyle w:val="SC-Source"/>
        <w:rPr>
          <w:rFonts w:ascii="Consolas" w:hAnsi="Consolas"/>
          <w:sz w:val="20"/>
          <w:szCs w:val="20"/>
        </w:rPr>
      </w:pPr>
      <w:r w:rsidRPr="009B65CC">
        <w:rPr>
          <w:rFonts w:ascii="Consolas" w:hAnsi="Consolas"/>
          <w:sz w:val="20"/>
          <w:szCs w:val="20"/>
        </w:rPr>
        <w:t># Define training arguments</w:t>
      </w:r>
      <w:r w:rsidRPr="009B65CC">
        <w:rPr>
          <w:rFonts w:ascii="Consolas" w:hAnsi="Consolas"/>
          <w:sz w:val="20"/>
          <w:szCs w:val="20"/>
        </w:rPr>
        <w:br/>
        <w:t>training_args = TrainingArguments(</w:t>
      </w:r>
      <w:r w:rsidRPr="009B65CC">
        <w:rPr>
          <w:rFonts w:ascii="Consolas" w:hAnsi="Consolas"/>
          <w:sz w:val="20"/>
          <w:szCs w:val="20"/>
        </w:rPr>
        <w:br/>
        <w:t xml:space="preserve">    output_dir='./results',</w:t>
      </w:r>
      <w:r w:rsidRPr="009B65CC">
        <w:rPr>
          <w:rFonts w:ascii="Consolas" w:hAnsi="Consolas"/>
          <w:sz w:val="20"/>
          <w:szCs w:val="20"/>
        </w:rPr>
        <w:br/>
        <w:t xml:space="preserve">    num_train_epochs=3,</w:t>
      </w:r>
      <w:r w:rsidRPr="009B65CC">
        <w:rPr>
          <w:rFonts w:ascii="Consolas" w:hAnsi="Consolas"/>
          <w:sz w:val="20"/>
          <w:szCs w:val="20"/>
        </w:rPr>
        <w:br/>
        <w:t xml:space="preserve">    per_device_train_batch_size=16,</w:t>
      </w:r>
      <w:r w:rsidRPr="009B65CC">
        <w:rPr>
          <w:rFonts w:ascii="Consolas" w:hAnsi="Consolas"/>
          <w:sz w:val="20"/>
          <w:szCs w:val="20"/>
        </w:rPr>
        <w:br/>
        <w:t xml:space="preserve">    learning_rate=2e-5</w:t>
      </w:r>
      <w:r w:rsidRPr="009B65CC">
        <w:rPr>
          <w:rFonts w:ascii="Consolas" w:hAnsi="Consolas"/>
          <w:sz w:val="20"/>
          <w:szCs w:val="20"/>
        </w:rPr>
        <w:br/>
        <w:t>)</w:t>
      </w:r>
    </w:p>
    <w:p w14:paraId="7DB6C132" w14:textId="77777777" w:rsidR="00141AB1" w:rsidRPr="009B65CC" w:rsidRDefault="00141AB1" w:rsidP="00E34807">
      <w:pPr>
        <w:pStyle w:val="SC-Source"/>
        <w:rPr>
          <w:rFonts w:ascii="Consolas" w:hAnsi="Consolas"/>
          <w:sz w:val="20"/>
          <w:szCs w:val="20"/>
        </w:rPr>
      </w:pPr>
    </w:p>
    <w:p w14:paraId="5F393087" w14:textId="46BA8CC2" w:rsidR="00E34807" w:rsidRPr="009B65CC" w:rsidRDefault="00E34807" w:rsidP="00E34807">
      <w:pPr>
        <w:pStyle w:val="SC-Source"/>
        <w:rPr>
          <w:rFonts w:ascii="Consolas" w:hAnsi="Consolas"/>
          <w:sz w:val="20"/>
          <w:szCs w:val="20"/>
        </w:rPr>
      </w:pPr>
      <w:r w:rsidRPr="009B65CC">
        <w:rPr>
          <w:rFonts w:ascii="Consolas" w:hAnsi="Consolas"/>
          <w:sz w:val="20"/>
          <w:szCs w:val="20"/>
        </w:rPr>
        <w:t># Initialize trainer</w:t>
      </w:r>
      <w:r w:rsidRPr="009B65CC">
        <w:rPr>
          <w:rFonts w:ascii="Consolas" w:hAnsi="Consolas"/>
          <w:sz w:val="20"/>
          <w:szCs w:val="20"/>
        </w:rPr>
        <w:br/>
        <w:t>trainer = Trainer(</w:t>
      </w:r>
      <w:r w:rsidRPr="009B65CC">
        <w:rPr>
          <w:rFonts w:ascii="Consolas" w:hAnsi="Consolas"/>
          <w:sz w:val="20"/>
          <w:szCs w:val="20"/>
        </w:rPr>
        <w:br/>
        <w:t xml:space="preserve">    model=model,</w:t>
      </w:r>
      <w:r w:rsidRPr="009B65CC">
        <w:rPr>
          <w:rFonts w:ascii="Consolas" w:hAnsi="Consolas"/>
          <w:sz w:val="20"/>
          <w:szCs w:val="20"/>
        </w:rPr>
        <w:br/>
        <w:t xml:space="preserve">    args=training_args,</w:t>
      </w:r>
      <w:r w:rsidRPr="009B65CC">
        <w:rPr>
          <w:rFonts w:ascii="Consolas" w:hAnsi="Consolas"/>
          <w:sz w:val="20"/>
          <w:szCs w:val="20"/>
        </w:rPr>
        <w:br/>
        <w:t xml:space="preserve">    train_dataset=dataset['train'],</w:t>
      </w:r>
      <w:r w:rsidRPr="009B65CC">
        <w:rPr>
          <w:rFonts w:ascii="Consolas" w:hAnsi="Consolas"/>
          <w:sz w:val="20"/>
          <w:szCs w:val="20"/>
        </w:rPr>
        <w:br/>
        <w:t xml:space="preserve">    eval_dataset=dataset['validation']</w:t>
      </w:r>
      <w:r w:rsidRPr="009B65CC">
        <w:rPr>
          <w:rFonts w:ascii="Consolas" w:hAnsi="Consolas"/>
          <w:sz w:val="20"/>
          <w:szCs w:val="20"/>
        </w:rPr>
        <w:br/>
        <w:t>)</w:t>
      </w:r>
    </w:p>
    <w:p w14:paraId="198955F0" w14:textId="77777777" w:rsidR="00141AB1" w:rsidRPr="009B65CC" w:rsidRDefault="00141AB1" w:rsidP="00E34807">
      <w:pPr>
        <w:pStyle w:val="SC-Source"/>
        <w:rPr>
          <w:rFonts w:ascii="Consolas" w:hAnsi="Consolas"/>
          <w:sz w:val="20"/>
          <w:szCs w:val="20"/>
        </w:rPr>
      </w:pPr>
    </w:p>
    <w:p w14:paraId="3007851C" w14:textId="671E8962" w:rsidR="00E34807" w:rsidRPr="009B65CC" w:rsidRDefault="00E34807" w:rsidP="00E34807">
      <w:pPr>
        <w:pStyle w:val="SC-Source"/>
        <w:rPr>
          <w:rFonts w:ascii="Consolas" w:hAnsi="Consolas"/>
          <w:sz w:val="20"/>
          <w:szCs w:val="20"/>
        </w:rPr>
      </w:pPr>
      <w:r w:rsidRPr="009B65CC">
        <w:rPr>
          <w:rFonts w:ascii="Consolas" w:hAnsi="Consolas"/>
          <w:sz w:val="20"/>
          <w:szCs w:val="20"/>
        </w:rPr>
        <w:t># Train the model</w:t>
      </w:r>
      <w:r w:rsidRPr="009B65CC">
        <w:rPr>
          <w:rFonts w:ascii="Consolas" w:hAnsi="Consolas"/>
          <w:sz w:val="20"/>
          <w:szCs w:val="20"/>
        </w:rPr>
        <w:br/>
        <w:t>trainer.train()</w:t>
      </w:r>
    </w:p>
    <w:p w14:paraId="5804F81A" w14:textId="51AEDDCD" w:rsidR="00E34807" w:rsidRPr="009B65CC" w:rsidRDefault="00E34807" w:rsidP="00E34807">
      <w:pPr>
        <w:pStyle w:val="SC-Source"/>
        <w:rPr>
          <w:rFonts w:ascii="Consolas" w:hAnsi="Consolas"/>
          <w:sz w:val="20"/>
          <w:szCs w:val="20"/>
        </w:rPr>
      </w:pPr>
      <w:r w:rsidRPr="009B65CC">
        <w:rPr>
          <w:rFonts w:ascii="Consolas" w:hAnsi="Consolas"/>
          <w:sz w:val="20"/>
          <w:szCs w:val="20"/>
        </w:rPr>
        <w:t>`</w:t>
      </w:r>
    </w:p>
    <w:p w14:paraId="6B180E70" w14:textId="26C1083F" w:rsidR="000643FC" w:rsidRPr="000643FC" w:rsidRDefault="000643FC" w:rsidP="009B65CC">
      <w:pPr>
        <w:pStyle w:val="NormalBPBHEB"/>
      </w:pPr>
      <w:r w:rsidRPr="000643FC">
        <w:t>The script begins by loading a pre-trained BERT model (</w:t>
      </w:r>
      <w:r w:rsidRPr="009B65CC">
        <w:rPr>
          <w:rStyle w:val="CodeinTextBPBHEBChar"/>
        </w:rPr>
        <w:t>bert-base-cased</w:t>
      </w:r>
      <w:r w:rsidRPr="000643FC">
        <w:t>) and its corresponding tokenizer. BERT is particularly well-suited for token-level tasks like NER due to its ability to encode contextualized representations for each token. The</w:t>
      </w:r>
      <w:r w:rsidR="0090620B">
        <w:t>n</w:t>
      </w:r>
      <w:r w:rsidR="00D93CF2">
        <w:t>, the execution of</w:t>
      </w:r>
      <w:r w:rsidRPr="000643FC">
        <w:t xml:space="preserve"> model configur</w:t>
      </w:r>
      <w:r w:rsidR="00D93CF2">
        <w:t>ation</w:t>
      </w:r>
      <w:r w:rsidRPr="000643FC">
        <w:t xml:space="preserve"> for token classification with a specified number of labels (num_labels=9), </w:t>
      </w:r>
      <w:r w:rsidR="00A549E4" w:rsidRPr="000643FC">
        <w:t>being</w:t>
      </w:r>
      <w:r w:rsidRPr="000643FC">
        <w:t xml:space="preserve"> the entity categories present in the dataset.</w:t>
      </w:r>
    </w:p>
    <w:p w14:paraId="14EED082" w14:textId="2A913702" w:rsidR="000643FC" w:rsidRPr="000643FC" w:rsidRDefault="00A55006" w:rsidP="009B65CC">
      <w:pPr>
        <w:pStyle w:val="NormalBPBHEB"/>
      </w:pPr>
      <w:r>
        <w:t xml:space="preserve">The CoNLL-2003 dataset is loaded and preprocessed. Tokenization is an important step, transforming raw text into tokenized inputs that the model can handle. The function </w:t>
      </w:r>
      <w:r w:rsidRPr="009B65CC">
        <w:rPr>
          <w:rStyle w:val="CodeinTextBPBHEBChar"/>
        </w:rPr>
        <w:t>tokenize_and_align_labels</w:t>
      </w:r>
      <w:r>
        <w:t xml:space="preserve"> makes sure that tokens are properly aligned with their corresponding labels. This step is necessary because tokenization often splits words into sub-word units, so careful alignment is needed to maintain label consistency. The preprocessing function uses the </w:t>
      </w:r>
      <w:r w:rsidRPr="009B65CC">
        <w:rPr>
          <w:rStyle w:val="CodeinTextBPBHEBChar"/>
        </w:rPr>
        <w:t>word_ids</w:t>
      </w:r>
      <w:r>
        <w:t xml:space="preserve"> method to map labels to the correct tokens, assigning an exclusive value (-100) to tokens that should be ignored during loss calculation.</w:t>
      </w:r>
    </w:p>
    <w:p w14:paraId="28C1BB68" w14:textId="2C318877" w:rsidR="000643FC" w:rsidRPr="000643FC" w:rsidRDefault="000643FC" w:rsidP="009B65CC">
      <w:pPr>
        <w:pStyle w:val="NormalBPBHEB"/>
      </w:pPr>
      <w:r w:rsidRPr="000643FC">
        <w:t>Training arguments are defined using the TrainingArguments class. Key hyperparameters include the number of epochs (num_train_epochs=3), batch size (</w:t>
      </w:r>
      <w:r w:rsidRPr="009B65CC">
        <w:rPr>
          <w:rStyle w:val="CodeinTextBPBHEBChar"/>
        </w:rPr>
        <w:t>per_device_train_batch_size=16</w:t>
      </w:r>
      <w:r w:rsidRPr="000643FC">
        <w:t>), and learning rate (learning_rate=2e-5). These parameters are carefully chosen to balance computational efficiency and model performance, as overfitting can occur in token-level tasks with small datasets</w:t>
      </w:r>
      <w:r w:rsidR="009B65CC">
        <w:t>. [4]</w:t>
      </w:r>
    </w:p>
    <w:p w14:paraId="2B3F56C1" w14:textId="0F09E209" w:rsidR="000643FC" w:rsidRPr="000643FC" w:rsidRDefault="009756AE" w:rsidP="009B65CC">
      <w:pPr>
        <w:pStyle w:val="NormalBPBHEB"/>
      </w:pPr>
      <w:r>
        <w:t>The Trainer class makes fine-tuning easier by handling the training loop, gradient updates, and evaluation. The script designates the training and validation datasets, enabling the trainer to optimize the model while monitoring performance on a holdout set. The training process involves updating the pre-trained weights of BERT to enhance its predictions for NER-specific labels, utilizing the knowledge gained during pre-training on large corpora.</w:t>
      </w:r>
    </w:p>
    <w:p w14:paraId="0C30CC33" w14:textId="50EDE1BF" w:rsidR="000643FC" w:rsidRDefault="009756AE" w:rsidP="009B65CC">
      <w:pPr>
        <w:pStyle w:val="NormalBPBHEB"/>
      </w:pPr>
      <w:r>
        <w:t xml:space="preserve">The model is fine-tuned over three epochs, during which the weights are updated to minimize the classification loss for each token. The training loop refines the model's parameters </w:t>
      </w:r>
      <w:r w:rsidR="003C6359">
        <w:t>to classify entities in unseen data better</w:t>
      </w:r>
      <w:r>
        <w:t>. After training, the fine-tuned model can be used to predict entities in text, achieving high performance on entity recognition tasks with minimal additional training.</w:t>
      </w:r>
    </w:p>
    <w:p w14:paraId="3AB8160C" w14:textId="77777777" w:rsidR="009B65CC" w:rsidRPr="000643FC" w:rsidRDefault="009B65CC" w:rsidP="009B65CC">
      <w:pPr>
        <w:pStyle w:val="NormalBPBHEB"/>
      </w:pPr>
    </w:p>
    <w:p w14:paraId="4E4E549F" w14:textId="015DE9D6" w:rsidR="00E34807" w:rsidRDefault="00C7637D" w:rsidP="009B65CC">
      <w:pPr>
        <w:pStyle w:val="Heading1BPBHEB"/>
      </w:pPr>
      <w:r>
        <w:t>Practical applications and examples</w:t>
      </w:r>
    </w:p>
    <w:p w14:paraId="1151BB91" w14:textId="092E3431" w:rsidR="00FF1752" w:rsidRDefault="00FF1752" w:rsidP="009B65CC">
      <w:pPr>
        <w:pStyle w:val="NormalBPBHEB"/>
      </w:pPr>
      <w:r w:rsidRPr="00FF1752">
        <w:t xml:space="preserve">Practical applications and case studies </w:t>
      </w:r>
      <w:r w:rsidR="00506B90" w:rsidRPr="00FF1752">
        <w:t>give</w:t>
      </w:r>
      <w:r w:rsidRPr="00FF1752">
        <w:t xml:space="preserve"> tangible examples of how transfer learning can be effectively employed to address specific NLP challenges. By examining real-world scenarios, readers can gain insights into how theoretical concepts translate into actionable strategies, enabling the adaptation of pre-trained models for diverse tasks</w:t>
      </w:r>
      <w:r w:rsidR="003C6359">
        <w:t>.</w:t>
      </w:r>
    </w:p>
    <w:p w14:paraId="055D0CD8" w14:textId="77777777" w:rsidR="009B65CC" w:rsidRPr="00FF1752" w:rsidRDefault="009B65CC" w:rsidP="009B65CC">
      <w:pPr>
        <w:pStyle w:val="NormalBPBHEB"/>
      </w:pPr>
    </w:p>
    <w:p w14:paraId="2E113F64" w14:textId="68BD7D71" w:rsidR="00E34807" w:rsidRPr="00E34807" w:rsidRDefault="00E34807" w:rsidP="009B65CC">
      <w:pPr>
        <w:pStyle w:val="Heading2BPBHEB"/>
      </w:pPr>
      <w:r w:rsidRPr="00E34807">
        <w:t>Fine-</w:t>
      </w:r>
      <w:r w:rsidR="009B65CC">
        <w:t>t</w:t>
      </w:r>
      <w:r w:rsidRPr="00E34807">
        <w:t xml:space="preserve">uning for </w:t>
      </w:r>
      <w:r w:rsidR="009B65CC">
        <w:t>s</w:t>
      </w:r>
      <w:r w:rsidRPr="00E34807">
        <w:t xml:space="preserve">entiment </w:t>
      </w:r>
      <w:r w:rsidR="009B65CC">
        <w:t>a</w:t>
      </w:r>
      <w:r w:rsidRPr="00E34807">
        <w:t>nalysis</w:t>
      </w:r>
    </w:p>
    <w:p w14:paraId="66B99AD2" w14:textId="6224C7FF" w:rsidR="00E34807" w:rsidRPr="00E34807" w:rsidRDefault="00E34807" w:rsidP="009B65CC">
      <w:pPr>
        <w:pStyle w:val="NormalBPBHEB"/>
      </w:pPr>
      <w:r w:rsidRPr="00E34807">
        <w:rPr>
          <w:b/>
          <w:bCs/>
        </w:rPr>
        <w:t>Case Study:</w:t>
      </w:r>
      <w:r w:rsidRPr="00E34807">
        <w:t xml:space="preserve"> A company uses sentiment analysis to </w:t>
      </w:r>
      <w:r w:rsidR="003944F4" w:rsidRPr="00E34807">
        <w:t>check</w:t>
      </w:r>
      <w:r w:rsidRPr="00E34807">
        <w:t xml:space="preserve"> customer opinions on products through social media. Transfer learning fine-tunes a general model to capture the </w:t>
      </w:r>
      <w:r w:rsidR="002057E8">
        <w:t xml:space="preserve">subtle </w:t>
      </w:r>
      <w:r w:rsidR="00982BF9">
        <w:t xml:space="preserve">differences </w:t>
      </w:r>
      <w:r w:rsidRPr="00E34807">
        <w:t xml:space="preserve">of sentiment in </w:t>
      </w:r>
      <w:r w:rsidR="004F5E13">
        <w:t>its</w:t>
      </w:r>
      <w:r w:rsidR="004F5E13" w:rsidRPr="00E34807">
        <w:t xml:space="preserve"> </w:t>
      </w:r>
      <w:r w:rsidRPr="00E34807">
        <w:t>domain.</w:t>
      </w:r>
    </w:p>
    <w:p w14:paraId="654E5874" w14:textId="70540CC3" w:rsidR="00F67182" w:rsidRPr="00F67182" w:rsidRDefault="00467EBD" w:rsidP="009B65CC">
      <w:pPr>
        <w:pStyle w:val="NormalBPBHEB"/>
      </w:pPr>
      <w:r w:rsidRPr="00467EBD">
        <w:t xml:space="preserve">NER is a core task in NLP that </w:t>
      </w:r>
      <w:r w:rsidR="003C6359">
        <w:t>identifies and categorizes entities, such as names, organizations, locations, and dates,</w:t>
      </w:r>
      <w:r w:rsidRPr="00467EBD">
        <w:t xml:space="preserve"> within a text. Fine-tuning a pre-trained BERT model for entity recognition allows practitioners to adapt the model's language understanding to this specific task. The following script </w:t>
      </w:r>
      <w:r w:rsidR="00C011FD" w:rsidRPr="00467EBD">
        <w:t>proves</w:t>
      </w:r>
      <w:r w:rsidRPr="00467EBD">
        <w:t xml:space="preserve"> the fine-tuning process using the widely recognized CoNLL-2003 dataset. This dataset includes annotated text for entities, making it ideal for training and evaluating NER models. The Hugging Face </w:t>
      </w:r>
      <w:r w:rsidRPr="0080502A">
        <w:rPr>
          <w:rStyle w:val="CodeinTextBPBHEBChar"/>
        </w:rPr>
        <w:t>transformers</w:t>
      </w:r>
      <w:r w:rsidRPr="00467EBD">
        <w:t xml:space="preserve"> library provides robust tools to streamline the fine-tuning </w:t>
      </w:r>
      <w:r w:rsidR="0080502A" w:rsidRPr="0080502A">
        <w:t>process [3].</w:t>
      </w:r>
    </w:p>
    <w:p w14:paraId="47764C20" w14:textId="45CF1121" w:rsidR="00E34807" w:rsidRPr="0080502A" w:rsidRDefault="00E34807" w:rsidP="00E34807">
      <w:pPr>
        <w:pStyle w:val="SC-Source"/>
        <w:rPr>
          <w:rFonts w:ascii="Consolas" w:hAnsi="Consolas"/>
          <w:sz w:val="20"/>
          <w:szCs w:val="20"/>
        </w:rPr>
      </w:pPr>
      <w:r w:rsidRPr="0080502A">
        <w:rPr>
          <w:rFonts w:ascii="Consolas" w:hAnsi="Consolas"/>
          <w:sz w:val="20"/>
          <w:szCs w:val="20"/>
        </w:rPr>
        <w:t>`python</w:t>
      </w:r>
    </w:p>
    <w:p w14:paraId="54F8F080" w14:textId="77777777" w:rsidR="003E4476" w:rsidRPr="0080502A" w:rsidRDefault="003E4476" w:rsidP="00E34807">
      <w:pPr>
        <w:pStyle w:val="SC-Source"/>
        <w:rPr>
          <w:rFonts w:ascii="Consolas" w:hAnsi="Consolas"/>
          <w:sz w:val="20"/>
          <w:szCs w:val="20"/>
        </w:rPr>
      </w:pPr>
    </w:p>
    <w:p w14:paraId="240B28EB" w14:textId="5ABB0D45" w:rsidR="00E34807" w:rsidRPr="0080502A" w:rsidRDefault="00E34807" w:rsidP="00E34807">
      <w:pPr>
        <w:pStyle w:val="SC-Source"/>
        <w:rPr>
          <w:rFonts w:ascii="Consolas" w:hAnsi="Consolas"/>
          <w:sz w:val="20"/>
          <w:szCs w:val="20"/>
        </w:rPr>
      </w:pPr>
      <w:r w:rsidRPr="0080502A">
        <w:rPr>
          <w:rFonts w:ascii="Consolas" w:hAnsi="Consolas"/>
          <w:sz w:val="20"/>
          <w:szCs w:val="20"/>
        </w:rPr>
        <w:t>from transformers import BertForSequenceClassification, BertTokenizer, Trainer, TrainingArguments</w:t>
      </w:r>
      <w:r w:rsidRPr="0080502A">
        <w:rPr>
          <w:rFonts w:ascii="Consolas" w:hAnsi="Consolas"/>
          <w:sz w:val="20"/>
          <w:szCs w:val="20"/>
        </w:rPr>
        <w:br/>
        <w:t>from datasets import load_dataset</w:t>
      </w:r>
    </w:p>
    <w:p w14:paraId="591845F9" w14:textId="77777777" w:rsidR="00737388" w:rsidRPr="0080502A" w:rsidRDefault="00737388" w:rsidP="00E34807">
      <w:pPr>
        <w:pStyle w:val="SC-Source"/>
        <w:rPr>
          <w:rFonts w:ascii="Consolas" w:hAnsi="Consolas"/>
          <w:sz w:val="20"/>
          <w:szCs w:val="20"/>
        </w:rPr>
      </w:pPr>
    </w:p>
    <w:p w14:paraId="5B2D8F51" w14:textId="2E10E46F" w:rsidR="00E34807" w:rsidRPr="0080502A" w:rsidRDefault="00E34807" w:rsidP="00E34807">
      <w:pPr>
        <w:pStyle w:val="SC-Source"/>
        <w:rPr>
          <w:rFonts w:ascii="Consolas" w:hAnsi="Consolas"/>
          <w:sz w:val="20"/>
          <w:szCs w:val="20"/>
        </w:rPr>
      </w:pPr>
      <w:r w:rsidRPr="0080502A">
        <w:rPr>
          <w:rFonts w:ascii="Consolas" w:hAnsi="Consolas"/>
          <w:sz w:val="20"/>
          <w:szCs w:val="20"/>
        </w:rPr>
        <w:t># Load tokenizer and model</w:t>
      </w:r>
      <w:r w:rsidRPr="0080502A">
        <w:rPr>
          <w:rFonts w:ascii="Consolas" w:hAnsi="Consolas"/>
          <w:sz w:val="20"/>
          <w:szCs w:val="20"/>
        </w:rPr>
        <w:br/>
        <w:t>tokenizer = BertTokenizer.from_pretrained('bert-base-uncased')</w:t>
      </w:r>
      <w:r w:rsidRPr="0080502A">
        <w:rPr>
          <w:rFonts w:ascii="Consolas" w:hAnsi="Consolas"/>
          <w:sz w:val="20"/>
          <w:szCs w:val="20"/>
        </w:rPr>
        <w:br/>
        <w:t>model = BertForSequenceClassification.from_pretrained('bert-base-uncased', num_labels=2)</w:t>
      </w:r>
    </w:p>
    <w:p w14:paraId="6F050154" w14:textId="77777777" w:rsidR="00737388" w:rsidRPr="0080502A" w:rsidRDefault="00737388" w:rsidP="00E34807">
      <w:pPr>
        <w:pStyle w:val="SC-Source"/>
        <w:rPr>
          <w:rFonts w:ascii="Consolas" w:hAnsi="Consolas"/>
          <w:sz w:val="20"/>
          <w:szCs w:val="20"/>
        </w:rPr>
      </w:pPr>
    </w:p>
    <w:p w14:paraId="7DE00F5B" w14:textId="769937F7" w:rsidR="00E34807" w:rsidRPr="0080502A" w:rsidRDefault="00E34807" w:rsidP="00E34807">
      <w:pPr>
        <w:pStyle w:val="SC-Source"/>
        <w:rPr>
          <w:rFonts w:ascii="Consolas" w:hAnsi="Consolas"/>
          <w:sz w:val="20"/>
          <w:szCs w:val="20"/>
        </w:rPr>
      </w:pPr>
      <w:r w:rsidRPr="0080502A">
        <w:rPr>
          <w:rFonts w:ascii="Consolas" w:hAnsi="Consolas"/>
          <w:sz w:val="20"/>
          <w:szCs w:val="20"/>
        </w:rPr>
        <w:t># Load and preprocess dataset</w:t>
      </w:r>
      <w:r w:rsidRPr="0080502A">
        <w:rPr>
          <w:rFonts w:ascii="Consolas" w:hAnsi="Consolas"/>
          <w:sz w:val="20"/>
          <w:szCs w:val="20"/>
        </w:rPr>
        <w:br/>
        <w:t>dataset = load_dataset('glue', 'sst2')</w:t>
      </w:r>
      <w:r w:rsidRPr="0080502A">
        <w:rPr>
          <w:rFonts w:ascii="Consolas" w:hAnsi="Consolas"/>
          <w:sz w:val="20"/>
          <w:szCs w:val="20"/>
        </w:rPr>
        <w:br/>
        <w:t>dataset = dataset.map(lambda e: tokenizer(e['sentence'], truncation=True, padding='max_length'), batched=True)</w:t>
      </w:r>
    </w:p>
    <w:p w14:paraId="3BE52471" w14:textId="77777777" w:rsidR="00964A75" w:rsidRPr="0080502A" w:rsidRDefault="00964A75" w:rsidP="00E34807">
      <w:pPr>
        <w:pStyle w:val="SC-Source"/>
        <w:rPr>
          <w:rFonts w:ascii="Consolas" w:hAnsi="Consolas"/>
          <w:sz w:val="20"/>
          <w:szCs w:val="20"/>
        </w:rPr>
      </w:pPr>
    </w:p>
    <w:p w14:paraId="17BA1CB5" w14:textId="2280A275" w:rsidR="00E34807" w:rsidRPr="0080502A" w:rsidRDefault="00E34807" w:rsidP="00E34807">
      <w:pPr>
        <w:pStyle w:val="SC-Source"/>
        <w:rPr>
          <w:rFonts w:ascii="Consolas" w:hAnsi="Consolas"/>
          <w:sz w:val="20"/>
          <w:szCs w:val="20"/>
        </w:rPr>
      </w:pPr>
      <w:r w:rsidRPr="0080502A">
        <w:rPr>
          <w:rFonts w:ascii="Consolas" w:hAnsi="Consolas"/>
          <w:sz w:val="20"/>
          <w:szCs w:val="20"/>
        </w:rPr>
        <w:t># Define training arguments</w:t>
      </w:r>
      <w:r w:rsidRPr="0080502A">
        <w:rPr>
          <w:rFonts w:ascii="Consolas" w:hAnsi="Consolas"/>
          <w:sz w:val="20"/>
          <w:szCs w:val="20"/>
        </w:rPr>
        <w:br/>
        <w:t>training_args = TrainingArguments(</w:t>
      </w:r>
      <w:r w:rsidRPr="0080502A">
        <w:rPr>
          <w:rFonts w:ascii="Consolas" w:hAnsi="Consolas"/>
          <w:sz w:val="20"/>
          <w:szCs w:val="20"/>
        </w:rPr>
        <w:br/>
        <w:t xml:space="preserve">    output_dir='./model_save',</w:t>
      </w:r>
      <w:r w:rsidRPr="0080502A">
        <w:rPr>
          <w:rFonts w:ascii="Consolas" w:hAnsi="Consolas"/>
          <w:sz w:val="20"/>
          <w:szCs w:val="20"/>
        </w:rPr>
        <w:br/>
        <w:t xml:space="preserve">    num_train_epochs=3,</w:t>
      </w:r>
      <w:r w:rsidRPr="0080502A">
        <w:rPr>
          <w:rFonts w:ascii="Consolas" w:hAnsi="Consolas"/>
          <w:sz w:val="20"/>
          <w:szCs w:val="20"/>
        </w:rPr>
        <w:br/>
        <w:t xml:space="preserve">    per_device_train_batch_size=16</w:t>
      </w:r>
      <w:r w:rsidRPr="0080502A">
        <w:rPr>
          <w:rFonts w:ascii="Consolas" w:hAnsi="Consolas"/>
          <w:sz w:val="20"/>
          <w:szCs w:val="20"/>
        </w:rPr>
        <w:br/>
        <w:t>)</w:t>
      </w:r>
    </w:p>
    <w:p w14:paraId="59EC0EF7"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Initialize trainer</w:t>
      </w:r>
      <w:r w:rsidRPr="0080502A">
        <w:rPr>
          <w:rFonts w:ascii="Consolas" w:hAnsi="Consolas"/>
          <w:sz w:val="20"/>
          <w:szCs w:val="20"/>
        </w:rPr>
        <w:br/>
        <w:t>trainer = Trainer(</w:t>
      </w:r>
      <w:r w:rsidRPr="0080502A">
        <w:rPr>
          <w:rFonts w:ascii="Consolas" w:hAnsi="Consolas"/>
          <w:sz w:val="20"/>
          <w:szCs w:val="20"/>
        </w:rPr>
        <w:br/>
        <w:t xml:space="preserve">    model=model,</w:t>
      </w:r>
      <w:r w:rsidRPr="0080502A">
        <w:rPr>
          <w:rFonts w:ascii="Consolas" w:hAnsi="Consolas"/>
          <w:sz w:val="20"/>
          <w:szCs w:val="20"/>
        </w:rPr>
        <w:br/>
        <w:t xml:space="preserve">    args=training_args,</w:t>
      </w:r>
      <w:r w:rsidRPr="0080502A">
        <w:rPr>
          <w:rFonts w:ascii="Consolas" w:hAnsi="Consolas"/>
          <w:sz w:val="20"/>
          <w:szCs w:val="20"/>
        </w:rPr>
        <w:br/>
        <w:t xml:space="preserve">    train_dataset=dataset['train'],</w:t>
      </w:r>
      <w:r w:rsidRPr="0080502A">
        <w:rPr>
          <w:rFonts w:ascii="Consolas" w:hAnsi="Consolas"/>
          <w:sz w:val="20"/>
          <w:szCs w:val="20"/>
        </w:rPr>
        <w:br/>
        <w:t xml:space="preserve">    eval_dataset=dataset['validation']</w:t>
      </w:r>
      <w:r w:rsidRPr="0080502A">
        <w:rPr>
          <w:rFonts w:ascii="Consolas" w:hAnsi="Consolas"/>
          <w:sz w:val="20"/>
          <w:szCs w:val="20"/>
        </w:rPr>
        <w:br/>
        <w:t>)</w:t>
      </w:r>
    </w:p>
    <w:p w14:paraId="5006F0F2"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Fine-tune the model</w:t>
      </w:r>
      <w:r w:rsidRPr="0080502A">
        <w:rPr>
          <w:rFonts w:ascii="Consolas" w:hAnsi="Consolas"/>
          <w:sz w:val="20"/>
          <w:szCs w:val="20"/>
        </w:rPr>
        <w:br/>
        <w:t>trainer.train()</w:t>
      </w:r>
    </w:p>
    <w:p w14:paraId="716E1FA0" w14:textId="28C03FA7" w:rsidR="00E34807" w:rsidRPr="0080502A" w:rsidRDefault="00E34807" w:rsidP="00E34807">
      <w:pPr>
        <w:pStyle w:val="SC-Source"/>
        <w:rPr>
          <w:rFonts w:ascii="Consolas" w:hAnsi="Consolas"/>
          <w:sz w:val="20"/>
          <w:szCs w:val="20"/>
        </w:rPr>
      </w:pPr>
      <w:r w:rsidRPr="0080502A">
        <w:rPr>
          <w:rFonts w:ascii="Consolas" w:hAnsi="Consolas"/>
          <w:sz w:val="20"/>
          <w:szCs w:val="20"/>
        </w:rPr>
        <w:t>`</w:t>
      </w:r>
    </w:p>
    <w:p w14:paraId="4B588BDD" w14:textId="37DA1424" w:rsidR="00DD7DA7" w:rsidRPr="00DD7DA7" w:rsidRDefault="00DD7DA7" w:rsidP="0080502A">
      <w:pPr>
        <w:pStyle w:val="NormalBPBHEB"/>
      </w:pPr>
      <w:r w:rsidRPr="00DD7DA7">
        <w:t>The script begins by loading a pre-trained BERT model (</w:t>
      </w:r>
      <w:r w:rsidRPr="0080502A">
        <w:rPr>
          <w:rStyle w:val="CodeinTextBPBHEBChar"/>
        </w:rPr>
        <w:t>bert-base-cased</w:t>
      </w:r>
      <w:r w:rsidRPr="00DD7DA7">
        <w:t>) and its corresponding tokenizer. BERT is particularly well-suited for token-level tasks</w:t>
      </w:r>
      <w:r w:rsidR="004F5E13">
        <w:t>, such as NER,</w:t>
      </w:r>
      <w:r w:rsidRPr="00DD7DA7">
        <w:t xml:space="preserve"> due to its ability to encode contextualized representations for each token. </w:t>
      </w:r>
      <w:r w:rsidR="00FD119B">
        <w:t>It then configures t</w:t>
      </w:r>
      <w:r w:rsidRPr="00DD7DA7">
        <w:t>he model for token classification with a specified number of labels (</w:t>
      </w:r>
      <w:r w:rsidRPr="0080502A">
        <w:rPr>
          <w:rStyle w:val="CodeinTextBPBHEBChar"/>
        </w:rPr>
        <w:t>num_labels=9</w:t>
      </w:r>
      <w:r w:rsidRPr="00DD7DA7">
        <w:t>), representing the entity categories present in the dataset.</w:t>
      </w:r>
    </w:p>
    <w:p w14:paraId="1EFA83B7" w14:textId="5C7CE92B" w:rsidR="00DD7DA7" w:rsidRPr="00DD7DA7" w:rsidRDefault="00DD7DA7" w:rsidP="0080502A">
      <w:pPr>
        <w:pStyle w:val="NormalBPBHEB"/>
      </w:pPr>
      <w:r w:rsidRPr="00DD7DA7">
        <w:t xml:space="preserve">The CoNLL-2003 dataset is loaded and preprocessed. Tokenization is a critical step, converting raw text into tokenized inputs that the model can process. The function </w:t>
      </w:r>
      <w:r w:rsidRPr="0080502A">
        <w:rPr>
          <w:rStyle w:val="CodeinTextBPBHEBChar"/>
        </w:rPr>
        <w:t>tokenize_and_align_labels</w:t>
      </w:r>
      <w:r w:rsidRPr="00DD7DA7">
        <w:t xml:space="preserve"> </w:t>
      </w:r>
      <w:r w:rsidR="004F5E13">
        <w:t>ensures</w:t>
      </w:r>
      <w:r w:rsidR="004F5E13" w:rsidRPr="00DD7DA7">
        <w:t xml:space="preserve"> </w:t>
      </w:r>
      <w:r w:rsidRPr="00DD7DA7">
        <w:t xml:space="preserve">that tokens are correctly aligned with their corresponding labels. This step is necessary because tokenization often splits words into </w:t>
      </w:r>
      <w:r w:rsidR="0080502A">
        <w:t>sub word</w:t>
      </w:r>
      <w:r w:rsidRPr="00DD7DA7">
        <w:t xml:space="preserve"> units, requiring careful alignment to </w:t>
      </w:r>
      <w:r w:rsidR="000117F9" w:rsidRPr="00DD7DA7">
        <w:t>keep</w:t>
      </w:r>
      <w:r w:rsidRPr="00DD7DA7">
        <w:t xml:space="preserve"> label consistency. The preprocessing function uses the </w:t>
      </w:r>
      <w:r w:rsidRPr="0080502A">
        <w:rPr>
          <w:rStyle w:val="CodeinTextBPBHEBChar"/>
        </w:rPr>
        <w:t>word_ids</w:t>
      </w:r>
      <w:r w:rsidRPr="00DD7DA7">
        <w:t xml:space="preserve"> method to map labels to the </w:t>
      </w:r>
      <w:r w:rsidR="000117F9" w:rsidRPr="00DD7DA7">
        <w:t>proper tokens</w:t>
      </w:r>
      <w:r w:rsidRPr="00DD7DA7">
        <w:t xml:space="preserve">, assigning </w:t>
      </w:r>
      <w:r w:rsidR="00AF248C" w:rsidRPr="00DD7DA7">
        <w:t>an exclusive value</w:t>
      </w:r>
      <w:r w:rsidRPr="00DD7DA7">
        <w:t xml:space="preserve"> (</w:t>
      </w:r>
      <w:r w:rsidRPr="0080502A">
        <w:rPr>
          <w:rStyle w:val="CodeinTextBPBHEBChar"/>
        </w:rPr>
        <w:t>-100</w:t>
      </w:r>
      <w:r w:rsidRPr="00DD7DA7">
        <w:t>) to tokens that should be ignored during loss computation.</w:t>
      </w:r>
    </w:p>
    <w:p w14:paraId="0B9BC293" w14:textId="7CA1C85E" w:rsidR="00DD7DA7" w:rsidRPr="00DD7DA7" w:rsidRDefault="00DD7DA7" w:rsidP="0080502A">
      <w:pPr>
        <w:pStyle w:val="NormalBPBHEB"/>
      </w:pPr>
      <w:r w:rsidRPr="00DD7DA7">
        <w:t xml:space="preserve">Training arguments are defined using the </w:t>
      </w:r>
      <w:r w:rsidRPr="0080502A">
        <w:rPr>
          <w:rStyle w:val="CodeinTextBPBHEBChar"/>
        </w:rPr>
        <w:t>TrainingArguments</w:t>
      </w:r>
      <w:r w:rsidRPr="00DD7DA7">
        <w:t xml:space="preserve"> class. Key hyperparameters include the number of epochs (</w:t>
      </w:r>
      <w:r w:rsidRPr="0080502A">
        <w:rPr>
          <w:rStyle w:val="CodeinTextBPBHEBChar"/>
        </w:rPr>
        <w:t>num_train_epochs=3</w:t>
      </w:r>
      <w:r w:rsidRPr="00DD7DA7">
        <w:t>), batch size (</w:t>
      </w:r>
      <w:r w:rsidRPr="0080502A">
        <w:rPr>
          <w:rStyle w:val="CodeinTextBPBHEBChar"/>
        </w:rPr>
        <w:t>per_device_train_batch_size=16</w:t>
      </w:r>
      <w:r w:rsidRPr="00DD7DA7">
        <w:t>), and learning rate (</w:t>
      </w:r>
      <w:r w:rsidRPr="0080502A">
        <w:rPr>
          <w:rStyle w:val="CodeinTextBPBHEBChar"/>
        </w:rPr>
        <w:t>learning_rate=2e-5</w:t>
      </w:r>
      <w:r w:rsidRPr="00DD7DA7">
        <w:t>). These parameters are carefully chosen to balance computational efficiency and model performance, as overfitting can occur in token-level tasks with small</w:t>
      </w:r>
      <w:r w:rsidR="0080502A" w:rsidRPr="0080502A">
        <w:t xml:space="preserve"> datasets [1].</w:t>
      </w:r>
    </w:p>
    <w:p w14:paraId="718432A1" w14:textId="4591C577" w:rsidR="00DD7DA7" w:rsidRPr="00DD7DA7" w:rsidRDefault="00DD7DA7" w:rsidP="0080502A">
      <w:pPr>
        <w:pStyle w:val="NormalBPBHEB"/>
      </w:pPr>
      <w:r w:rsidRPr="00DD7DA7">
        <w:t xml:space="preserve">The </w:t>
      </w:r>
      <w:r w:rsidRPr="0080502A">
        <w:rPr>
          <w:rStyle w:val="CodeinTextBPBHEBChar"/>
        </w:rPr>
        <w:t>Trainer</w:t>
      </w:r>
      <w:r w:rsidRPr="00DD7DA7">
        <w:t xml:space="preserve"> class simplifies the fine-tuning process by managing the training loop, gradient updates, and evaluation. The script specifies the training and validation datasets, allowing the trainer to fine-tune the model while </w:t>
      </w:r>
      <w:r w:rsidR="000117F9" w:rsidRPr="00DD7DA7">
        <w:t>watching</w:t>
      </w:r>
      <w:r w:rsidRPr="00DD7DA7">
        <w:t xml:space="preserve"> performance on a holdout set. The training process involves adjusting the pre-trained weights of BERT to </w:t>
      </w:r>
      <w:r w:rsidR="000117F9" w:rsidRPr="00DD7DA7">
        <w:t>improve</w:t>
      </w:r>
      <w:r w:rsidRPr="00DD7DA7">
        <w:t xml:space="preserve"> its predictions for NER-specific labels, </w:t>
      </w:r>
      <w:r w:rsidR="00FD119B" w:rsidRPr="00DD7DA7">
        <w:t>using</w:t>
      </w:r>
      <w:r w:rsidRPr="00DD7DA7">
        <w:t xml:space="preserve"> the information captured during pre-training on large corpora.</w:t>
      </w:r>
    </w:p>
    <w:p w14:paraId="77973149" w14:textId="7EBABF3B" w:rsidR="00DD7DA7" w:rsidRPr="00DD7DA7" w:rsidRDefault="00DD7DA7" w:rsidP="0080502A">
      <w:pPr>
        <w:pStyle w:val="NormalBPBHEB"/>
      </w:pPr>
      <w:r w:rsidRPr="00DD7DA7">
        <w:t xml:space="preserve">The model is fine-tuned over three epochs, during which the weights are updated to minimize the classification loss for each token. The training loop optimizes the model's parameters to </w:t>
      </w:r>
      <w:r w:rsidR="009415D6">
        <w:t xml:space="preserve">enhance its ability </w:t>
      </w:r>
      <w:r w:rsidR="0080502A">
        <w:t>to classify entities in unseen data accurately</w:t>
      </w:r>
      <w:r w:rsidRPr="00DD7DA7">
        <w:t xml:space="preserve">. Upon completion, the fine-tuned model can be used to predict entities in text, achieving high performance on entity recognition tasks with minimal </w:t>
      </w:r>
      <w:r w:rsidR="000117F9" w:rsidRPr="00DD7DA7">
        <w:t>added</w:t>
      </w:r>
      <w:r w:rsidRPr="00DD7DA7">
        <w:t xml:space="preserve"> training.</w:t>
      </w:r>
    </w:p>
    <w:p w14:paraId="7E4AC5D0" w14:textId="3C1F43B2" w:rsidR="00DD7DA7" w:rsidRDefault="00DD7DA7" w:rsidP="0080502A">
      <w:pPr>
        <w:pStyle w:val="NormalBPBHEB"/>
      </w:pPr>
      <w:r w:rsidRPr="00DD7DA7">
        <w:t>Th</w:t>
      </w:r>
      <w:r w:rsidR="001B3D3A">
        <w:t>ese</w:t>
      </w:r>
      <w:r w:rsidRPr="00DD7DA7">
        <w:t xml:space="preserve"> example</w:t>
      </w:r>
      <w:r w:rsidR="001B3D3A">
        <w:t>s</w:t>
      </w:r>
      <w:r w:rsidRPr="00DD7DA7">
        <w:t xml:space="preserve"> </w:t>
      </w:r>
      <w:r w:rsidR="000117F9" w:rsidRPr="00DD7DA7">
        <w:t>prove</w:t>
      </w:r>
      <w:r w:rsidRPr="00DD7DA7">
        <w:t xml:space="preserve"> the adaptability of pre-trained transformers like BERT to downstream tasks, highlighting the efficiency and effectiveness of transfer learning for specialized NLP applications. By </w:t>
      </w:r>
      <w:r w:rsidR="000117F9" w:rsidRPr="00DD7DA7">
        <w:t>using</w:t>
      </w:r>
      <w:r w:rsidRPr="00DD7DA7">
        <w:t xml:space="preserve"> established libraries and datasets, practitioners can achieve </w:t>
      </w:r>
      <w:r w:rsidR="00FD119B" w:rsidRPr="00DD7DA7">
        <w:t>ultramodern</w:t>
      </w:r>
      <w:r w:rsidRPr="00DD7DA7">
        <w:t xml:space="preserve"> results in tasks like NER with </w:t>
      </w:r>
      <w:r w:rsidR="007E6884" w:rsidRPr="00DD7DA7">
        <w:t>simple</w:t>
      </w:r>
      <w:r w:rsidRPr="00DD7DA7">
        <w:t xml:space="preserve"> implementations.</w:t>
      </w:r>
    </w:p>
    <w:p w14:paraId="5D987BBD" w14:textId="77777777" w:rsidR="004875A4" w:rsidRPr="00DD7DA7" w:rsidRDefault="004875A4" w:rsidP="004875A4">
      <w:pPr>
        <w:pStyle w:val="NormalBPBHEB"/>
      </w:pPr>
    </w:p>
    <w:p w14:paraId="4D6A1A55" w14:textId="65CE771A" w:rsidR="00E34807" w:rsidRPr="00C2168D" w:rsidRDefault="004875A4" w:rsidP="004875A4">
      <w:pPr>
        <w:pStyle w:val="Heading2BPBHEB"/>
      </w:pPr>
      <w:r>
        <w:t>C</w:t>
      </w:r>
      <w:r w:rsidRPr="004875A4">
        <w:t>ase</w:t>
      </w:r>
      <w:r>
        <w:t xml:space="preserve"> s</w:t>
      </w:r>
      <w:r w:rsidRPr="004875A4">
        <w:t>tudy</w:t>
      </w:r>
      <w:r>
        <w:t xml:space="preserve"> of f</w:t>
      </w:r>
      <w:r w:rsidR="00E34807" w:rsidRPr="00C2168D">
        <w:t>ine-</w:t>
      </w:r>
      <w:r w:rsidR="007B34FD">
        <w:t>t</w:t>
      </w:r>
      <w:r w:rsidR="00E34807" w:rsidRPr="00C2168D">
        <w:t xml:space="preserve">uning for </w:t>
      </w:r>
      <w:r>
        <w:t>t</w:t>
      </w:r>
      <w:r w:rsidR="00E34807" w:rsidRPr="00C2168D">
        <w:t xml:space="preserve">ext </w:t>
      </w:r>
      <w:r>
        <w:t>c</w:t>
      </w:r>
      <w:r w:rsidR="00E34807" w:rsidRPr="00C2168D">
        <w:t>lassification</w:t>
      </w:r>
    </w:p>
    <w:p w14:paraId="4C3B0BF3" w14:textId="3D31473D" w:rsidR="00A15CC0" w:rsidRPr="00E34807" w:rsidRDefault="007B5062" w:rsidP="004875A4">
      <w:pPr>
        <w:pStyle w:val="NormalBPBHEB"/>
      </w:pPr>
      <w:r w:rsidRPr="007B5062">
        <w:t xml:space="preserve">Text classification is a foundational task in </w:t>
      </w:r>
      <w:r w:rsidR="005A54D4">
        <w:t>NLP</w:t>
      </w:r>
      <w:r w:rsidRPr="007B5062">
        <w:t xml:space="preserve"> that involves categorizing text into predefined categories, such as topics or sentiments. This capability is critical for various applications, including sentiment analysis, spam detection, and news categorization. In </w:t>
      </w:r>
      <w:r w:rsidR="004875A4">
        <w:t>the following</w:t>
      </w:r>
      <w:r w:rsidRPr="007B5062">
        <w:t xml:space="preserve"> example, we focus on fine-tuning a pre-trained transformer model, DistilBERT, to classify news articles into topics such as sports, politics, and technology. The AG News dataset, a widely recognized benchmark for multi-class text classification, provides the labeled data </w:t>
      </w:r>
      <w:r w:rsidR="004875A4" w:rsidRPr="004875A4">
        <w:t>needed for this task [12].</w:t>
      </w:r>
    </w:p>
    <w:p w14:paraId="329D54CE" w14:textId="3A0BAEF3" w:rsidR="00E34807" w:rsidRPr="004875A4" w:rsidRDefault="00E34807" w:rsidP="00E34807">
      <w:pPr>
        <w:pStyle w:val="SC-Source"/>
        <w:rPr>
          <w:rFonts w:ascii="Consolas" w:hAnsi="Consolas"/>
          <w:sz w:val="20"/>
          <w:szCs w:val="20"/>
        </w:rPr>
      </w:pPr>
      <w:r w:rsidRPr="004875A4">
        <w:rPr>
          <w:rFonts w:ascii="Consolas" w:hAnsi="Consolas"/>
          <w:sz w:val="20"/>
          <w:szCs w:val="20"/>
        </w:rPr>
        <w:t>`python</w:t>
      </w:r>
    </w:p>
    <w:p w14:paraId="67B62C72" w14:textId="77777777" w:rsidR="002C165C" w:rsidRPr="004875A4" w:rsidRDefault="002C165C" w:rsidP="00E34807">
      <w:pPr>
        <w:pStyle w:val="SC-Source"/>
        <w:rPr>
          <w:rFonts w:ascii="Consolas" w:hAnsi="Consolas"/>
          <w:sz w:val="20"/>
          <w:szCs w:val="20"/>
        </w:rPr>
      </w:pPr>
    </w:p>
    <w:p w14:paraId="47EB8571" w14:textId="39D62780" w:rsidR="00E34807" w:rsidRPr="004875A4" w:rsidRDefault="00E34807" w:rsidP="00E34807">
      <w:pPr>
        <w:pStyle w:val="SC-Source"/>
        <w:rPr>
          <w:rFonts w:ascii="Consolas" w:hAnsi="Consolas"/>
          <w:sz w:val="20"/>
          <w:szCs w:val="20"/>
        </w:rPr>
      </w:pPr>
      <w:r w:rsidRPr="004875A4">
        <w:rPr>
          <w:rFonts w:ascii="Consolas" w:hAnsi="Consolas"/>
          <w:sz w:val="20"/>
          <w:szCs w:val="20"/>
        </w:rPr>
        <w:t>from transformers import AutoModelForSequenceClassification, AutoTokenizer, Trainer, TrainingArguments</w:t>
      </w:r>
      <w:r w:rsidRPr="004875A4">
        <w:rPr>
          <w:rFonts w:ascii="Consolas" w:hAnsi="Consolas"/>
          <w:sz w:val="20"/>
          <w:szCs w:val="20"/>
        </w:rPr>
        <w:br/>
        <w:t>from datasets import load_dataset</w:t>
      </w:r>
    </w:p>
    <w:p w14:paraId="2765093E" w14:textId="77777777" w:rsidR="002C165C" w:rsidRPr="004875A4" w:rsidRDefault="002C165C" w:rsidP="00E34807">
      <w:pPr>
        <w:pStyle w:val="SC-Source"/>
        <w:rPr>
          <w:rFonts w:ascii="Consolas" w:hAnsi="Consolas"/>
          <w:sz w:val="20"/>
          <w:szCs w:val="20"/>
        </w:rPr>
      </w:pPr>
    </w:p>
    <w:p w14:paraId="316B2C19" w14:textId="52D3EE2D" w:rsidR="00E34807" w:rsidRPr="004875A4" w:rsidRDefault="00E34807" w:rsidP="00E34807">
      <w:pPr>
        <w:pStyle w:val="SC-Source"/>
        <w:rPr>
          <w:rFonts w:ascii="Consolas" w:hAnsi="Consolas"/>
          <w:sz w:val="20"/>
          <w:szCs w:val="20"/>
        </w:rPr>
      </w:pPr>
      <w:r w:rsidRPr="004875A4">
        <w:rPr>
          <w:rFonts w:ascii="Consolas" w:hAnsi="Consolas"/>
          <w:sz w:val="20"/>
          <w:szCs w:val="20"/>
        </w:rPr>
        <w:t># Load tokenizer and model</w:t>
      </w:r>
      <w:r w:rsidRPr="004875A4">
        <w:rPr>
          <w:rFonts w:ascii="Consolas" w:hAnsi="Consolas"/>
          <w:sz w:val="20"/>
          <w:szCs w:val="20"/>
        </w:rPr>
        <w:br/>
        <w:t>tokenizer = AutoTokenizer.from_pretrained('distilbert-base-uncased')</w:t>
      </w:r>
      <w:r w:rsidRPr="004875A4">
        <w:rPr>
          <w:rFonts w:ascii="Consolas" w:hAnsi="Consolas"/>
          <w:sz w:val="20"/>
          <w:szCs w:val="20"/>
        </w:rPr>
        <w:br/>
        <w:t>model = AutoModelForSequenceClassification.from_pretrained('distilbert-base-uncased', num_labels=3)</w:t>
      </w:r>
    </w:p>
    <w:p w14:paraId="774ED3C6" w14:textId="77777777" w:rsidR="002C165C" w:rsidRPr="004875A4" w:rsidRDefault="002C165C" w:rsidP="00E34807">
      <w:pPr>
        <w:pStyle w:val="SC-Source"/>
        <w:rPr>
          <w:rFonts w:ascii="Consolas" w:hAnsi="Consolas"/>
          <w:sz w:val="20"/>
          <w:szCs w:val="20"/>
        </w:rPr>
      </w:pPr>
    </w:p>
    <w:p w14:paraId="77879212" w14:textId="6A2061A5" w:rsidR="00E34807" w:rsidRPr="004875A4" w:rsidRDefault="00E34807" w:rsidP="00E34807">
      <w:pPr>
        <w:pStyle w:val="SC-Source"/>
        <w:rPr>
          <w:rFonts w:ascii="Consolas" w:hAnsi="Consolas"/>
          <w:sz w:val="20"/>
          <w:szCs w:val="20"/>
        </w:rPr>
      </w:pPr>
      <w:r w:rsidRPr="004875A4">
        <w:rPr>
          <w:rFonts w:ascii="Consolas" w:hAnsi="Consolas"/>
          <w:sz w:val="20"/>
          <w:szCs w:val="20"/>
        </w:rPr>
        <w:t># Prepare dataset</w:t>
      </w:r>
      <w:r w:rsidRPr="004875A4">
        <w:rPr>
          <w:rFonts w:ascii="Consolas" w:hAnsi="Consolas"/>
          <w:sz w:val="20"/>
          <w:szCs w:val="20"/>
        </w:rPr>
        <w:br/>
        <w:t>dataset = load_dataset('ag_news')</w:t>
      </w:r>
      <w:r w:rsidRPr="004875A4">
        <w:rPr>
          <w:rFonts w:ascii="Consolas" w:hAnsi="Consolas"/>
          <w:sz w:val="20"/>
          <w:szCs w:val="20"/>
        </w:rPr>
        <w:br/>
        <w:t>dataset = dataset.map(lambda e: {'labels': e['label'], **tokenizer(e['text'], padding='max_length', truncation=True)}, batched=True)</w:t>
      </w:r>
    </w:p>
    <w:p w14:paraId="1B12ADAF" w14:textId="77777777" w:rsidR="002C165C" w:rsidRPr="004875A4" w:rsidRDefault="002C165C" w:rsidP="00E34807">
      <w:pPr>
        <w:pStyle w:val="SC-Source"/>
        <w:rPr>
          <w:rFonts w:ascii="Consolas" w:hAnsi="Consolas"/>
          <w:sz w:val="20"/>
          <w:szCs w:val="20"/>
        </w:rPr>
      </w:pPr>
    </w:p>
    <w:p w14:paraId="26FBB853" w14:textId="261F5528" w:rsidR="00E34807" w:rsidRPr="004875A4" w:rsidRDefault="00E34807" w:rsidP="00E34807">
      <w:pPr>
        <w:pStyle w:val="SC-Source"/>
        <w:rPr>
          <w:rFonts w:ascii="Consolas" w:hAnsi="Consolas"/>
          <w:sz w:val="20"/>
          <w:szCs w:val="20"/>
        </w:rPr>
      </w:pPr>
      <w:r w:rsidRPr="004875A4">
        <w:rPr>
          <w:rFonts w:ascii="Consolas" w:hAnsi="Consolas"/>
          <w:sz w:val="20"/>
          <w:szCs w:val="20"/>
        </w:rPr>
        <w:t># Define training arguments</w:t>
      </w:r>
      <w:r w:rsidRPr="004875A4">
        <w:rPr>
          <w:rFonts w:ascii="Consolas" w:hAnsi="Consolas"/>
          <w:sz w:val="20"/>
          <w:szCs w:val="20"/>
        </w:rPr>
        <w:br/>
        <w:t>training_args = TrainingArguments(</w:t>
      </w:r>
      <w:r w:rsidRPr="004875A4">
        <w:rPr>
          <w:rFonts w:ascii="Consolas" w:hAnsi="Consolas"/>
          <w:sz w:val="20"/>
          <w:szCs w:val="20"/>
        </w:rPr>
        <w:br/>
        <w:t xml:space="preserve">    output_dir='./results',</w:t>
      </w:r>
      <w:r w:rsidRPr="004875A4">
        <w:rPr>
          <w:rFonts w:ascii="Consolas" w:hAnsi="Consolas"/>
          <w:sz w:val="20"/>
          <w:szCs w:val="20"/>
        </w:rPr>
        <w:br/>
        <w:t xml:space="preserve">    num_train_epochs=4,</w:t>
      </w:r>
      <w:r w:rsidRPr="004875A4">
        <w:rPr>
          <w:rFonts w:ascii="Consolas" w:hAnsi="Consolas"/>
          <w:sz w:val="20"/>
          <w:szCs w:val="20"/>
        </w:rPr>
        <w:br/>
        <w:t xml:space="preserve">    per_device_train_batch_size=8</w:t>
      </w:r>
      <w:r w:rsidRPr="004875A4">
        <w:rPr>
          <w:rFonts w:ascii="Consolas" w:hAnsi="Consolas"/>
          <w:sz w:val="20"/>
          <w:szCs w:val="20"/>
        </w:rPr>
        <w:br/>
        <w:t>)</w:t>
      </w:r>
    </w:p>
    <w:p w14:paraId="605BB485" w14:textId="77777777" w:rsidR="002C165C" w:rsidRPr="004875A4" w:rsidRDefault="002C165C" w:rsidP="00E34807">
      <w:pPr>
        <w:pStyle w:val="SC-Source"/>
        <w:rPr>
          <w:rFonts w:ascii="Consolas" w:hAnsi="Consolas"/>
          <w:sz w:val="20"/>
          <w:szCs w:val="20"/>
        </w:rPr>
      </w:pPr>
    </w:p>
    <w:p w14:paraId="21DAFE54" w14:textId="369DD75C" w:rsidR="00E34807" w:rsidRPr="004875A4" w:rsidRDefault="00E34807" w:rsidP="00E34807">
      <w:pPr>
        <w:pStyle w:val="SC-Source"/>
        <w:rPr>
          <w:rFonts w:ascii="Consolas" w:hAnsi="Consolas"/>
          <w:sz w:val="20"/>
          <w:szCs w:val="20"/>
        </w:rPr>
      </w:pPr>
      <w:r w:rsidRPr="004875A4">
        <w:rPr>
          <w:rFonts w:ascii="Consolas" w:hAnsi="Consolas"/>
          <w:sz w:val="20"/>
          <w:szCs w:val="20"/>
        </w:rPr>
        <w:t># Initialize trainer</w:t>
      </w:r>
      <w:r w:rsidRPr="004875A4">
        <w:rPr>
          <w:rFonts w:ascii="Consolas" w:hAnsi="Consolas"/>
          <w:sz w:val="20"/>
          <w:szCs w:val="20"/>
        </w:rPr>
        <w:br/>
        <w:t>trainer = Trainer(</w:t>
      </w:r>
      <w:r w:rsidRPr="004875A4">
        <w:rPr>
          <w:rFonts w:ascii="Consolas" w:hAnsi="Consolas"/>
          <w:sz w:val="20"/>
          <w:szCs w:val="20"/>
        </w:rPr>
        <w:br/>
        <w:t xml:space="preserve">    model=model,</w:t>
      </w:r>
      <w:r w:rsidRPr="004875A4">
        <w:rPr>
          <w:rFonts w:ascii="Consolas" w:hAnsi="Consolas"/>
          <w:sz w:val="20"/>
          <w:szCs w:val="20"/>
        </w:rPr>
        <w:br/>
        <w:t xml:space="preserve">    args=training_args,</w:t>
      </w:r>
      <w:r w:rsidRPr="004875A4">
        <w:rPr>
          <w:rFonts w:ascii="Consolas" w:hAnsi="Consolas"/>
          <w:sz w:val="20"/>
          <w:szCs w:val="20"/>
        </w:rPr>
        <w:br/>
        <w:t xml:space="preserve">    train_dataset=dataset['train'],</w:t>
      </w:r>
      <w:r w:rsidRPr="004875A4">
        <w:rPr>
          <w:rFonts w:ascii="Consolas" w:hAnsi="Consolas"/>
          <w:sz w:val="20"/>
          <w:szCs w:val="20"/>
        </w:rPr>
        <w:br/>
        <w:t xml:space="preserve">    eval_dataset=dataset['test']</w:t>
      </w:r>
      <w:r w:rsidRPr="004875A4">
        <w:rPr>
          <w:rFonts w:ascii="Consolas" w:hAnsi="Consolas"/>
          <w:sz w:val="20"/>
          <w:szCs w:val="20"/>
        </w:rPr>
        <w:br/>
        <w:t>)</w:t>
      </w:r>
    </w:p>
    <w:p w14:paraId="7C8FA0B1" w14:textId="77777777" w:rsidR="002C165C" w:rsidRPr="004875A4" w:rsidRDefault="002C165C" w:rsidP="00E34807">
      <w:pPr>
        <w:pStyle w:val="SC-Source"/>
        <w:rPr>
          <w:rFonts w:ascii="Consolas" w:hAnsi="Consolas"/>
          <w:sz w:val="20"/>
          <w:szCs w:val="20"/>
        </w:rPr>
      </w:pPr>
    </w:p>
    <w:p w14:paraId="695B9C81" w14:textId="392932D3" w:rsidR="00E34807" w:rsidRPr="004875A4" w:rsidRDefault="00E34807" w:rsidP="00E34807">
      <w:pPr>
        <w:pStyle w:val="SC-Source"/>
        <w:rPr>
          <w:rFonts w:ascii="Consolas" w:hAnsi="Consolas"/>
          <w:sz w:val="20"/>
          <w:szCs w:val="20"/>
        </w:rPr>
      </w:pPr>
      <w:r w:rsidRPr="004875A4">
        <w:rPr>
          <w:rFonts w:ascii="Consolas" w:hAnsi="Consolas"/>
          <w:sz w:val="20"/>
          <w:szCs w:val="20"/>
        </w:rPr>
        <w:t># Fine-tune the model</w:t>
      </w:r>
      <w:r w:rsidRPr="004875A4">
        <w:rPr>
          <w:rFonts w:ascii="Consolas" w:hAnsi="Consolas"/>
          <w:sz w:val="20"/>
          <w:szCs w:val="20"/>
        </w:rPr>
        <w:br/>
        <w:t>trainer.train()</w:t>
      </w:r>
    </w:p>
    <w:p w14:paraId="69C00BE0" w14:textId="1D82EE03" w:rsidR="00CB42A8" w:rsidRPr="004875A4" w:rsidRDefault="00614F90" w:rsidP="00CB42A8">
      <w:pPr>
        <w:pStyle w:val="SC-Source"/>
        <w:rPr>
          <w:rFonts w:ascii="Consolas" w:hAnsi="Consolas"/>
          <w:sz w:val="20"/>
          <w:szCs w:val="20"/>
        </w:rPr>
      </w:pPr>
      <w:r w:rsidRPr="004875A4">
        <w:rPr>
          <w:rFonts w:ascii="Consolas" w:hAnsi="Consolas"/>
          <w:sz w:val="20"/>
          <w:szCs w:val="20"/>
        </w:rPr>
        <w:t>`</w:t>
      </w:r>
    </w:p>
    <w:p w14:paraId="22F5655D" w14:textId="14B3D4E5" w:rsidR="00A15CC0" w:rsidRPr="00A15CC0" w:rsidRDefault="00C94C8A" w:rsidP="004875A4">
      <w:pPr>
        <w:pStyle w:val="NormalBPBHEB"/>
      </w:pPr>
      <w:r>
        <w:t xml:space="preserve">The script starts by loading the DistilBERT model and its tokenizer. DistilBERT is a smaller, faster version of BERT that retains some of its language understanding abilities while being more efficient in terms of </w:t>
      </w:r>
      <w:r w:rsidR="004875A4" w:rsidRPr="004875A4">
        <w:t xml:space="preserve">computation [9]. </w:t>
      </w:r>
      <w:r>
        <w:t>This makes it a great choice for tasks that need both performance and speed. The model is set up for sequence classification with three output labels, which correspond to the topics in the AG News dataset</w:t>
      </w:r>
      <w:r w:rsidR="00A15CC0" w:rsidRPr="00A15CC0">
        <w:t>.</w:t>
      </w:r>
    </w:p>
    <w:p w14:paraId="3B3E620C" w14:textId="77777777" w:rsidR="00A15CC0" w:rsidRPr="00A15CC0" w:rsidRDefault="00A15CC0" w:rsidP="004875A4">
      <w:pPr>
        <w:pStyle w:val="NormalBPBHEB"/>
      </w:pPr>
      <w:r w:rsidRPr="00A15CC0">
        <w:t xml:space="preserve">The AG News dataset is loaded using the Hugging Face </w:t>
      </w:r>
      <w:r w:rsidRPr="004875A4">
        <w:rPr>
          <w:rStyle w:val="CodeinTextBPBHEBChar"/>
        </w:rPr>
        <w:t>datasets</w:t>
      </w:r>
      <w:r w:rsidRPr="00A15CC0">
        <w:t xml:space="preserve"> library. Each news article is labeled with one of the three topics. To prepare the dataset for training, the </w:t>
      </w:r>
      <w:r w:rsidRPr="004875A4">
        <w:rPr>
          <w:rStyle w:val="CodeinTextBPBHEBChar"/>
        </w:rPr>
        <w:t>map</w:t>
      </w:r>
      <w:r w:rsidRPr="00A15CC0">
        <w:t xml:space="preserve"> function applies a lambda function that tokenizes the text and assigns the corresponding labels. Tokenization converts the raw text into input formats suitable for the model, including token IDs and attention masks. Padding and truncation ensure that all sequences conform to the maximum input length supported by the model.</w:t>
      </w:r>
    </w:p>
    <w:p w14:paraId="63444837" w14:textId="77777777" w:rsidR="00A15CC0" w:rsidRPr="00A15CC0" w:rsidRDefault="00A15CC0" w:rsidP="004875A4">
      <w:pPr>
        <w:pStyle w:val="NormalBPBHEB"/>
      </w:pPr>
      <w:r w:rsidRPr="00A15CC0">
        <w:t xml:space="preserve">Training arguments are defined using the </w:t>
      </w:r>
      <w:r w:rsidRPr="004875A4">
        <w:rPr>
          <w:rStyle w:val="CodeinTextBPBHEBChar"/>
        </w:rPr>
        <w:t>TrainingArguments</w:t>
      </w:r>
      <w:r w:rsidRPr="00A15CC0">
        <w:t xml:space="preserve"> class. Key hyperparameters include the number of epochs (</w:t>
      </w:r>
      <w:r w:rsidRPr="004875A4">
        <w:rPr>
          <w:rStyle w:val="CodeinTextBPBHEBChar"/>
        </w:rPr>
        <w:t>num_train_epochs=4</w:t>
      </w:r>
      <w:r w:rsidRPr="00A15CC0">
        <w:t>) and batch size (</w:t>
      </w:r>
      <w:r w:rsidRPr="004875A4">
        <w:rPr>
          <w:rStyle w:val="CodeinTextBPBHEBChar"/>
        </w:rPr>
        <w:t>per_device_train_batch_size=8</w:t>
      </w:r>
      <w:r w:rsidRPr="00A15CC0">
        <w:t>). The output directory for saving the fine-tuned model and logging configuration is also specified. These parameters are chosen to ensure a balance between computational efficiency and the model's ability to generalize well to unseen data.</w:t>
      </w:r>
    </w:p>
    <w:p w14:paraId="4D93485C" w14:textId="2B5BF054" w:rsidR="00A15CC0" w:rsidRPr="00A15CC0" w:rsidRDefault="00A15CC0" w:rsidP="004875A4">
      <w:pPr>
        <w:pStyle w:val="NormalBPBHEB"/>
      </w:pPr>
      <w:r w:rsidRPr="00A15CC0">
        <w:t xml:space="preserve">The </w:t>
      </w:r>
      <w:r w:rsidRPr="004875A4">
        <w:rPr>
          <w:rStyle w:val="CodeinTextBPBHEBChar"/>
        </w:rPr>
        <w:t>Trainer</w:t>
      </w:r>
      <w:r w:rsidRPr="00A15CC0">
        <w:t xml:space="preserve"> class from the Hugging Face </w:t>
      </w:r>
      <w:r w:rsidRPr="004875A4">
        <w:rPr>
          <w:rStyle w:val="CodeinTextBPBHEBChar"/>
        </w:rPr>
        <w:t>transformers</w:t>
      </w:r>
      <w:r w:rsidRPr="00A15CC0">
        <w:t xml:space="preserve"> library is used to manage the fine-tuning process. It simplifies the training pipeline by handling tasks such as gradient updates, loss computation, and evaluation. The script specifies the training and evaluation datasets, enabling the trainer to </w:t>
      </w:r>
      <w:r w:rsidR="003A0387" w:rsidRPr="00A15CC0">
        <w:t>check</w:t>
      </w:r>
      <w:r w:rsidRPr="00A15CC0">
        <w:t xml:space="preserve"> performance metrics on the test set during training.</w:t>
      </w:r>
    </w:p>
    <w:p w14:paraId="264BDE38" w14:textId="2A224565" w:rsidR="00A15CC0" w:rsidRPr="00A15CC0" w:rsidRDefault="00A15CC0" w:rsidP="004875A4">
      <w:pPr>
        <w:pStyle w:val="NormalBPBHEB"/>
      </w:pPr>
      <w:r w:rsidRPr="00A15CC0">
        <w:t xml:space="preserve">The fine-tuning process adjusts the pre-trained weights of DistilBERT to </w:t>
      </w:r>
      <w:r w:rsidR="003A0387" w:rsidRPr="00A15CC0">
        <w:t>improve</w:t>
      </w:r>
      <w:r w:rsidRPr="00A15CC0">
        <w:t xml:space="preserve"> its classification performance for the AG News dataset. This involves updating the model's parameters to minimize the classification loss for each example in the dataset. By </w:t>
      </w:r>
      <w:r w:rsidR="00570E62">
        <w:t xml:space="preserve">leveraging the language understanding capabilities acquired during pre-training, the model efficiently adapts to the </w:t>
      </w:r>
      <w:r w:rsidRPr="00A15CC0">
        <w:t>task of topic classification.</w:t>
      </w:r>
    </w:p>
    <w:p w14:paraId="4ED657E9" w14:textId="08989CBE" w:rsidR="00E34807" w:rsidRDefault="00A15CC0" w:rsidP="004875A4">
      <w:pPr>
        <w:pStyle w:val="NormalBPBHEB"/>
      </w:pPr>
      <w:r w:rsidRPr="00A15CC0">
        <w:t xml:space="preserve">Upon completion of the fine-tuning process, the model is ready to classify news articles into topics with high accuracy. This script </w:t>
      </w:r>
      <w:r w:rsidR="00570E62">
        <w:t>demonstrates the power of transfer learning and the utility of pre-trained transformer models, such as DistilBERT,</w:t>
      </w:r>
      <w:r w:rsidRPr="00A15CC0">
        <w:t xml:space="preserve"> for real-world NLP tasks. By starting with a model already trained on extensive language data, practitioners can achieve </w:t>
      </w:r>
      <w:r w:rsidR="003A0387" w:rsidRPr="00A15CC0">
        <w:t>ultramodern</w:t>
      </w:r>
      <w:r w:rsidRPr="00A15CC0">
        <w:t xml:space="preserve"> results in text classification with minimal computational resources and training </w:t>
      </w:r>
      <w:r w:rsidR="00B90704" w:rsidRPr="00A15CC0">
        <w:t>time.</w:t>
      </w:r>
    </w:p>
    <w:p w14:paraId="6298EF52" w14:textId="77777777" w:rsidR="004875A4" w:rsidRPr="00E34807" w:rsidRDefault="004875A4" w:rsidP="004875A4">
      <w:pPr>
        <w:pStyle w:val="NormalBPBHEB"/>
      </w:pPr>
    </w:p>
    <w:p w14:paraId="682A5087" w14:textId="12F066D5" w:rsidR="008C72DE" w:rsidRPr="009F78BD" w:rsidRDefault="00CC0DE2" w:rsidP="002B343E">
      <w:pPr>
        <w:pStyle w:val="Heading2BPBHEB"/>
      </w:pPr>
      <w:r w:rsidRPr="009F78BD">
        <w:t>A</w:t>
      </w:r>
      <w:r w:rsidR="00EF36B4" w:rsidRPr="009F78BD">
        <w:t>pplication example</w:t>
      </w:r>
      <w:r w:rsidR="002B343E">
        <w:t xml:space="preserve"> of a</w:t>
      </w:r>
      <w:r w:rsidR="00696B15" w:rsidRPr="009F78BD">
        <w:t xml:space="preserve">dapt a DistilBERT </w:t>
      </w:r>
      <w:r w:rsidR="00B90704" w:rsidRPr="009F78BD">
        <w:t>model</w:t>
      </w:r>
    </w:p>
    <w:p w14:paraId="537C3BA5" w14:textId="07D3F938" w:rsidR="008C72DE" w:rsidRPr="008C72DE" w:rsidRDefault="00AD27CD" w:rsidP="002B343E">
      <w:pPr>
        <w:pStyle w:val="NormalBPBHEB"/>
      </w:pPr>
      <w:r w:rsidRPr="00AD27CD">
        <w:t>Fine-tuning pre-trained transformer models</w:t>
      </w:r>
      <w:r w:rsidR="00570E62">
        <w:t>, such as DistilBERT, offers an efficient approach to customizing NLP systems for specific tasks, like</w:t>
      </w:r>
      <w:r w:rsidRPr="00AD27CD">
        <w:t xml:space="preserve"> categorizing research articles. This example illustrates how to adapt DistilBERT for classifying articles into topics like </w:t>
      </w:r>
      <w:r w:rsidR="002B343E" w:rsidRPr="002B343E">
        <w:rPr>
          <w:b/>
          <w:bCs/>
        </w:rPr>
        <w:t>m</w:t>
      </w:r>
      <w:r w:rsidRPr="002B343E">
        <w:rPr>
          <w:b/>
          <w:bCs/>
        </w:rPr>
        <w:t xml:space="preserve">achine </w:t>
      </w:r>
      <w:r w:rsidR="002B343E" w:rsidRPr="002B343E">
        <w:rPr>
          <w:b/>
          <w:bCs/>
        </w:rPr>
        <w:t>l</w:t>
      </w:r>
      <w:r w:rsidRPr="002B343E">
        <w:rPr>
          <w:b/>
          <w:bCs/>
        </w:rPr>
        <w:t>earning</w:t>
      </w:r>
      <w:r w:rsidR="002B343E">
        <w:t xml:space="preserve"> (</w:t>
      </w:r>
      <w:r w:rsidR="002B343E" w:rsidRPr="002B343E">
        <w:rPr>
          <w:b/>
          <w:bCs/>
        </w:rPr>
        <w:t>ML</w:t>
      </w:r>
      <w:r w:rsidR="002B343E">
        <w:t>)</w:t>
      </w:r>
      <w:r w:rsidRPr="00AD27CD">
        <w:t xml:space="preserve">, </w:t>
      </w:r>
      <w:r w:rsidRPr="002B343E">
        <w:rPr>
          <w:i/>
          <w:iCs/>
        </w:rPr>
        <w:t>Data Science</w:t>
      </w:r>
      <w:r w:rsidRPr="00AD27CD">
        <w:t xml:space="preserve">, and </w:t>
      </w:r>
      <w:r w:rsidR="002B343E" w:rsidRPr="002B343E">
        <w:rPr>
          <w:i/>
          <w:iCs/>
        </w:rPr>
        <w:t>A</w:t>
      </w:r>
      <w:r w:rsidRPr="002B343E">
        <w:rPr>
          <w:i/>
          <w:iCs/>
        </w:rPr>
        <w:t>I Ethics</w:t>
      </w:r>
      <w:r w:rsidR="00CC3DA4">
        <w:t>.</w:t>
      </w:r>
      <w:r w:rsidR="00815879">
        <w:t xml:space="preserve"> </w:t>
      </w:r>
      <w:r w:rsidRPr="00AD27CD">
        <w:t xml:space="preserve">By </w:t>
      </w:r>
      <w:r w:rsidR="00CF7946" w:rsidRPr="00AD27CD">
        <w:t>using</w:t>
      </w:r>
      <w:r w:rsidRPr="00AD27CD">
        <w:t xml:space="preserve"> the language </w:t>
      </w:r>
      <w:r w:rsidR="00570E62" w:rsidRPr="00AD27CD">
        <w:t>to understand</w:t>
      </w:r>
      <w:r w:rsidRPr="00AD27CD">
        <w:t xml:space="preserve"> capabilities developed during pre-training, the model can be tailored to meet the </w:t>
      </w:r>
      <w:r w:rsidR="00982BF9">
        <w:t>subtle</w:t>
      </w:r>
      <w:r w:rsidRPr="00AD27CD">
        <w:t xml:space="preserve"> demands of specialized applications in academic or professional </w:t>
      </w:r>
      <w:r w:rsidR="002B343E" w:rsidRPr="002B343E">
        <w:t>domains [9].</w:t>
      </w:r>
    </w:p>
    <w:p w14:paraId="60090F71" w14:textId="006A8286" w:rsidR="008C72DE" w:rsidRPr="002B343E" w:rsidRDefault="008C72DE" w:rsidP="00A62C4B">
      <w:pPr>
        <w:pStyle w:val="SC-Source"/>
        <w:rPr>
          <w:rFonts w:ascii="Consolas" w:hAnsi="Consolas"/>
          <w:sz w:val="20"/>
          <w:szCs w:val="20"/>
        </w:rPr>
      </w:pPr>
      <w:r w:rsidRPr="002B343E">
        <w:rPr>
          <w:rFonts w:ascii="Consolas" w:hAnsi="Consolas"/>
          <w:sz w:val="20"/>
          <w:szCs w:val="20"/>
        </w:rPr>
        <w:t>`python</w:t>
      </w:r>
    </w:p>
    <w:p w14:paraId="56A24E79" w14:textId="2B413A68" w:rsidR="008C72DE" w:rsidRPr="002B343E" w:rsidRDefault="008C72DE" w:rsidP="00A62C4B">
      <w:pPr>
        <w:pStyle w:val="SC-Source"/>
        <w:rPr>
          <w:rFonts w:ascii="Consolas" w:hAnsi="Consolas"/>
          <w:sz w:val="20"/>
          <w:szCs w:val="20"/>
        </w:rPr>
      </w:pPr>
    </w:p>
    <w:p w14:paraId="2BA94B6E" w14:textId="77777777" w:rsidR="008C72DE" w:rsidRPr="002B343E" w:rsidRDefault="008C72DE" w:rsidP="00A62C4B">
      <w:pPr>
        <w:pStyle w:val="SC-Source"/>
        <w:rPr>
          <w:rFonts w:ascii="Consolas" w:hAnsi="Consolas"/>
          <w:sz w:val="20"/>
          <w:szCs w:val="20"/>
        </w:rPr>
      </w:pPr>
      <w:r w:rsidRPr="002B343E">
        <w:rPr>
          <w:rFonts w:ascii="Consolas" w:hAnsi="Consolas"/>
          <w:sz w:val="20"/>
          <w:szCs w:val="20"/>
        </w:rPr>
        <w:t>from transformers import AutoModelForSequenceClassification, AutoTokenizer, Trainer, TrainingArguments</w:t>
      </w:r>
      <w:r w:rsidRPr="002B343E">
        <w:rPr>
          <w:rFonts w:ascii="Consolas" w:hAnsi="Consolas"/>
          <w:sz w:val="20"/>
          <w:szCs w:val="20"/>
        </w:rPr>
        <w:br/>
        <w:t>from datasets import Dataset</w:t>
      </w:r>
    </w:p>
    <w:p w14:paraId="2EB7538E" w14:textId="77777777" w:rsidR="00D139D8" w:rsidRPr="002B343E" w:rsidRDefault="00D139D8" w:rsidP="00A62C4B">
      <w:pPr>
        <w:pStyle w:val="SC-Source"/>
        <w:rPr>
          <w:rFonts w:ascii="Consolas" w:hAnsi="Consolas"/>
          <w:sz w:val="20"/>
          <w:szCs w:val="20"/>
        </w:rPr>
      </w:pPr>
    </w:p>
    <w:p w14:paraId="18BF7BC7" w14:textId="5FADEF04" w:rsidR="008C72DE" w:rsidRPr="002B343E" w:rsidRDefault="008C72DE" w:rsidP="00A62C4B">
      <w:pPr>
        <w:pStyle w:val="SC-Source"/>
        <w:rPr>
          <w:rFonts w:ascii="Consolas" w:hAnsi="Consolas"/>
          <w:sz w:val="20"/>
          <w:szCs w:val="20"/>
        </w:rPr>
      </w:pPr>
      <w:r w:rsidRPr="002B343E">
        <w:rPr>
          <w:rFonts w:ascii="Consolas" w:hAnsi="Consolas"/>
          <w:sz w:val="20"/>
          <w:szCs w:val="20"/>
        </w:rPr>
        <w:t># Prepare a sample dataset</w:t>
      </w:r>
      <w:r w:rsidRPr="002B343E">
        <w:rPr>
          <w:rFonts w:ascii="Consolas" w:hAnsi="Consolas"/>
          <w:sz w:val="20"/>
          <w:szCs w:val="20"/>
        </w:rPr>
        <w:br/>
        <w:t>data = {"text": ["Deep learning advances.", "Ethical concerns in AI.", "Data preprocessing techniques."],</w:t>
      </w:r>
      <w:r w:rsidRPr="002B343E">
        <w:rPr>
          <w:rFonts w:ascii="Consolas" w:hAnsi="Consolas"/>
          <w:sz w:val="20"/>
          <w:szCs w:val="20"/>
        </w:rPr>
        <w:br/>
        <w:t xml:space="preserve">        "label": [0, 1, 2]}  # 0: Machine Learning, 1: AI Ethics, 2: Data Science</w:t>
      </w:r>
      <w:r w:rsidRPr="002B343E">
        <w:rPr>
          <w:rFonts w:ascii="Consolas" w:hAnsi="Consolas"/>
          <w:sz w:val="20"/>
          <w:szCs w:val="20"/>
        </w:rPr>
        <w:br/>
        <w:t>dataset = Dataset.from_dict(data)</w:t>
      </w:r>
    </w:p>
    <w:p w14:paraId="7A445368" w14:textId="77777777" w:rsidR="00D139D8" w:rsidRPr="002B343E" w:rsidRDefault="00D139D8" w:rsidP="00A62C4B">
      <w:pPr>
        <w:pStyle w:val="SC-Source"/>
        <w:rPr>
          <w:rFonts w:ascii="Consolas" w:hAnsi="Consolas"/>
          <w:sz w:val="20"/>
          <w:szCs w:val="20"/>
        </w:rPr>
      </w:pPr>
    </w:p>
    <w:p w14:paraId="04FC3958" w14:textId="4A0D4607" w:rsidR="008C72DE" w:rsidRPr="002B343E" w:rsidRDefault="008C72DE" w:rsidP="00A62C4B">
      <w:pPr>
        <w:pStyle w:val="SC-Source"/>
        <w:rPr>
          <w:rFonts w:ascii="Consolas" w:hAnsi="Consolas"/>
          <w:sz w:val="20"/>
          <w:szCs w:val="20"/>
        </w:rPr>
      </w:pPr>
      <w:r w:rsidRPr="002B343E">
        <w:rPr>
          <w:rFonts w:ascii="Consolas" w:hAnsi="Consolas"/>
          <w:sz w:val="20"/>
          <w:szCs w:val="20"/>
        </w:rPr>
        <w:t># Load tokenizer and model</w:t>
      </w:r>
      <w:r w:rsidRPr="002B343E">
        <w:rPr>
          <w:rFonts w:ascii="Consolas" w:hAnsi="Consolas"/>
          <w:sz w:val="20"/>
          <w:szCs w:val="20"/>
        </w:rPr>
        <w:br/>
        <w:t>tokenizer = AutoTokenizer.from_pretrained('distilbert-base-uncased')</w:t>
      </w:r>
      <w:r w:rsidRPr="002B343E">
        <w:rPr>
          <w:rFonts w:ascii="Consolas" w:hAnsi="Consolas"/>
          <w:sz w:val="20"/>
          <w:szCs w:val="20"/>
        </w:rPr>
        <w:br/>
        <w:t>model = AutoModelForSequenceClassification.from_pretrained('distilbert-base-uncased', num_labels=3)</w:t>
      </w:r>
    </w:p>
    <w:p w14:paraId="0D51C752" w14:textId="77777777" w:rsidR="00D139D8" w:rsidRPr="002B343E" w:rsidRDefault="00D139D8" w:rsidP="00A62C4B">
      <w:pPr>
        <w:pStyle w:val="SC-Source"/>
        <w:rPr>
          <w:rFonts w:ascii="Consolas" w:hAnsi="Consolas"/>
          <w:sz w:val="20"/>
          <w:szCs w:val="20"/>
        </w:rPr>
      </w:pPr>
    </w:p>
    <w:p w14:paraId="5B309359" w14:textId="2A40A6F5" w:rsidR="008C72DE" w:rsidRPr="002B343E" w:rsidRDefault="008C72DE" w:rsidP="00A62C4B">
      <w:pPr>
        <w:pStyle w:val="SC-Source"/>
        <w:rPr>
          <w:rFonts w:ascii="Consolas" w:hAnsi="Consolas"/>
          <w:sz w:val="20"/>
          <w:szCs w:val="20"/>
        </w:rPr>
      </w:pPr>
      <w:r w:rsidRPr="002B343E">
        <w:rPr>
          <w:rFonts w:ascii="Consolas" w:hAnsi="Consolas"/>
          <w:sz w:val="20"/>
          <w:szCs w:val="20"/>
        </w:rPr>
        <w:t># Tokenize data</w:t>
      </w:r>
      <w:r w:rsidRPr="002B343E">
        <w:rPr>
          <w:rFonts w:ascii="Consolas" w:hAnsi="Consolas"/>
          <w:sz w:val="20"/>
          <w:szCs w:val="20"/>
        </w:rPr>
        <w:br/>
        <w:t>dataset = dataset.map(lambda e: tokenizer(e['text'], truncation=True, padding='max_length'), batched=True)</w:t>
      </w:r>
    </w:p>
    <w:p w14:paraId="756C1ACC" w14:textId="77777777" w:rsidR="00D139D8" w:rsidRPr="002B343E" w:rsidRDefault="00D139D8" w:rsidP="00A62C4B">
      <w:pPr>
        <w:pStyle w:val="SC-Source"/>
        <w:rPr>
          <w:rFonts w:ascii="Consolas" w:hAnsi="Consolas"/>
          <w:sz w:val="20"/>
          <w:szCs w:val="20"/>
        </w:rPr>
      </w:pPr>
    </w:p>
    <w:p w14:paraId="7191A7E1" w14:textId="15583EC0" w:rsidR="008C72DE" w:rsidRPr="002B343E" w:rsidRDefault="008C72DE" w:rsidP="00A62C4B">
      <w:pPr>
        <w:pStyle w:val="SC-Source"/>
        <w:rPr>
          <w:rFonts w:ascii="Consolas" w:hAnsi="Consolas"/>
          <w:sz w:val="20"/>
          <w:szCs w:val="20"/>
        </w:rPr>
      </w:pPr>
      <w:r w:rsidRPr="002B343E">
        <w:rPr>
          <w:rFonts w:ascii="Consolas" w:hAnsi="Consolas"/>
          <w:sz w:val="20"/>
          <w:szCs w:val="20"/>
        </w:rPr>
        <w:t># Define training arguments</w:t>
      </w:r>
      <w:r w:rsidRPr="002B343E">
        <w:rPr>
          <w:rFonts w:ascii="Consolas" w:hAnsi="Consolas"/>
          <w:sz w:val="20"/>
          <w:szCs w:val="20"/>
        </w:rPr>
        <w:br/>
        <w:t>training_args = TrainingArguments(</w:t>
      </w:r>
      <w:r w:rsidRPr="002B343E">
        <w:rPr>
          <w:rFonts w:ascii="Consolas" w:hAnsi="Consolas"/>
          <w:sz w:val="20"/>
          <w:szCs w:val="20"/>
        </w:rPr>
        <w:br/>
        <w:t xml:space="preserve">    output_dir='./results',</w:t>
      </w:r>
      <w:r w:rsidRPr="002B343E">
        <w:rPr>
          <w:rFonts w:ascii="Consolas" w:hAnsi="Consolas"/>
          <w:sz w:val="20"/>
          <w:szCs w:val="20"/>
        </w:rPr>
        <w:br/>
        <w:t xml:space="preserve">    num_train_epochs=3,</w:t>
      </w:r>
      <w:r w:rsidRPr="002B343E">
        <w:rPr>
          <w:rFonts w:ascii="Consolas" w:hAnsi="Consolas"/>
          <w:sz w:val="20"/>
          <w:szCs w:val="20"/>
        </w:rPr>
        <w:br/>
        <w:t xml:space="preserve">    per_device_train_batch_size=8,</w:t>
      </w:r>
      <w:r w:rsidRPr="002B343E">
        <w:rPr>
          <w:rFonts w:ascii="Consolas" w:hAnsi="Consolas"/>
          <w:sz w:val="20"/>
          <w:szCs w:val="20"/>
        </w:rPr>
        <w:br/>
        <w:t xml:space="preserve">    logging_dir='./logs'</w:t>
      </w:r>
      <w:r w:rsidRPr="002B343E">
        <w:rPr>
          <w:rFonts w:ascii="Consolas" w:hAnsi="Consolas"/>
          <w:sz w:val="20"/>
          <w:szCs w:val="20"/>
        </w:rPr>
        <w:br/>
        <w:t>)</w:t>
      </w:r>
    </w:p>
    <w:p w14:paraId="568BFB53" w14:textId="77777777" w:rsidR="00D139D8" w:rsidRPr="002B343E" w:rsidRDefault="00D139D8" w:rsidP="00A62C4B">
      <w:pPr>
        <w:pStyle w:val="SC-Source"/>
        <w:rPr>
          <w:rFonts w:ascii="Consolas" w:hAnsi="Consolas"/>
          <w:sz w:val="20"/>
          <w:szCs w:val="20"/>
        </w:rPr>
      </w:pPr>
    </w:p>
    <w:p w14:paraId="7BE247D0" w14:textId="4F4CF626" w:rsidR="008C72DE" w:rsidRPr="002B343E" w:rsidRDefault="008C72DE" w:rsidP="00A62C4B">
      <w:pPr>
        <w:pStyle w:val="SC-Source"/>
        <w:rPr>
          <w:rFonts w:ascii="Consolas" w:hAnsi="Consolas"/>
          <w:sz w:val="20"/>
          <w:szCs w:val="20"/>
        </w:rPr>
      </w:pPr>
      <w:r w:rsidRPr="002B343E">
        <w:rPr>
          <w:rFonts w:ascii="Consolas" w:hAnsi="Consolas"/>
          <w:sz w:val="20"/>
          <w:szCs w:val="20"/>
        </w:rPr>
        <w:t># Initialize trainer</w:t>
      </w:r>
      <w:r w:rsidRPr="002B343E">
        <w:rPr>
          <w:rFonts w:ascii="Consolas" w:hAnsi="Consolas"/>
          <w:sz w:val="20"/>
          <w:szCs w:val="20"/>
        </w:rPr>
        <w:br/>
        <w:t>trainer = Trainer(</w:t>
      </w:r>
      <w:r w:rsidRPr="002B343E">
        <w:rPr>
          <w:rFonts w:ascii="Consolas" w:hAnsi="Consolas"/>
          <w:sz w:val="20"/>
          <w:szCs w:val="20"/>
        </w:rPr>
        <w:br/>
        <w:t xml:space="preserve">    model=model,</w:t>
      </w:r>
      <w:r w:rsidRPr="002B343E">
        <w:rPr>
          <w:rFonts w:ascii="Consolas" w:hAnsi="Consolas"/>
          <w:sz w:val="20"/>
          <w:szCs w:val="20"/>
        </w:rPr>
        <w:br/>
        <w:t xml:space="preserve">    args=training_args,</w:t>
      </w:r>
      <w:r w:rsidRPr="002B343E">
        <w:rPr>
          <w:rFonts w:ascii="Consolas" w:hAnsi="Consolas"/>
          <w:sz w:val="20"/>
          <w:szCs w:val="20"/>
        </w:rPr>
        <w:br/>
        <w:t xml:space="preserve">    train_dataset=dataset</w:t>
      </w:r>
      <w:r w:rsidRPr="002B343E">
        <w:rPr>
          <w:rFonts w:ascii="Consolas" w:hAnsi="Consolas"/>
          <w:sz w:val="20"/>
          <w:szCs w:val="20"/>
        </w:rPr>
        <w:br/>
        <w:t>)</w:t>
      </w:r>
    </w:p>
    <w:p w14:paraId="49326E9F" w14:textId="77777777" w:rsidR="00D139D8" w:rsidRPr="002B343E" w:rsidRDefault="00D139D8" w:rsidP="00A62C4B">
      <w:pPr>
        <w:pStyle w:val="SC-Source"/>
        <w:rPr>
          <w:rFonts w:ascii="Consolas" w:hAnsi="Consolas"/>
          <w:sz w:val="20"/>
          <w:szCs w:val="20"/>
        </w:rPr>
      </w:pPr>
    </w:p>
    <w:p w14:paraId="32E9F81D" w14:textId="53359217" w:rsidR="008C72DE" w:rsidRPr="002B343E" w:rsidRDefault="008C72DE" w:rsidP="00A62C4B">
      <w:pPr>
        <w:pStyle w:val="SC-Source"/>
        <w:rPr>
          <w:rFonts w:ascii="Consolas" w:hAnsi="Consolas"/>
          <w:sz w:val="20"/>
          <w:szCs w:val="20"/>
        </w:rPr>
      </w:pPr>
      <w:r w:rsidRPr="002B343E">
        <w:rPr>
          <w:rFonts w:ascii="Consolas" w:hAnsi="Consolas"/>
          <w:sz w:val="20"/>
          <w:szCs w:val="20"/>
        </w:rPr>
        <w:t># Fine-tune the model</w:t>
      </w:r>
      <w:r w:rsidRPr="002B343E">
        <w:rPr>
          <w:rFonts w:ascii="Consolas" w:hAnsi="Consolas"/>
          <w:sz w:val="20"/>
          <w:szCs w:val="20"/>
        </w:rPr>
        <w:br/>
        <w:t>trainer.train()</w:t>
      </w:r>
    </w:p>
    <w:p w14:paraId="5438A1EE" w14:textId="21A274A5" w:rsidR="008C72DE" w:rsidRPr="002B343E" w:rsidRDefault="008C72DE" w:rsidP="00A62C4B">
      <w:pPr>
        <w:pStyle w:val="SC-Source"/>
        <w:rPr>
          <w:rFonts w:ascii="Consolas" w:hAnsi="Consolas"/>
          <w:b/>
          <w:bCs/>
          <w:sz w:val="20"/>
          <w:szCs w:val="20"/>
        </w:rPr>
      </w:pPr>
      <w:r w:rsidRPr="002B343E">
        <w:rPr>
          <w:rFonts w:ascii="Consolas" w:hAnsi="Consolas"/>
          <w:b/>
          <w:bCs/>
          <w:sz w:val="20"/>
          <w:szCs w:val="20"/>
        </w:rPr>
        <w:t>`</w:t>
      </w:r>
    </w:p>
    <w:p w14:paraId="45A36FC8" w14:textId="720DB2E7" w:rsidR="00F902FA" w:rsidRPr="00F902FA" w:rsidRDefault="008C5C43" w:rsidP="002B343E">
      <w:pPr>
        <w:pStyle w:val="NormalBPBHEB"/>
      </w:pPr>
      <w:r>
        <w:t xml:space="preserve">The script begins </w:t>
      </w:r>
      <w:r w:rsidR="002B343E">
        <w:t>by</w:t>
      </w:r>
      <w:r>
        <w:t xml:space="preserve"> creating a sample dataset containing text snippets and their associated labels. Each label belongs to one of the predefined categories. Although this example uses a small dataset for illustration, practitioners can expand it with more varied and extensive examples to enhance performance.</w:t>
      </w:r>
    </w:p>
    <w:p w14:paraId="2A04329C" w14:textId="77777777" w:rsidR="00F902FA" w:rsidRPr="00F902FA" w:rsidRDefault="00F902FA" w:rsidP="002B343E">
      <w:pPr>
        <w:pStyle w:val="NormalBPBHEB"/>
      </w:pPr>
      <w:r w:rsidRPr="00F902FA">
        <w:t>The Hugging Face transformers library provides the DistilBERT tokenizer and model. The tokenizer processes the input text, converting it into token IDs and attention masks required by the model. Tokenization ensures that the textual data aligns with the input specifications of DistilBERT. The pre-trained model is configured for sequence classification with three output labels, corresponding to the categories in the dataset.</w:t>
      </w:r>
    </w:p>
    <w:p w14:paraId="7E16542C" w14:textId="77777777" w:rsidR="00F902FA" w:rsidRPr="00F902FA" w:rsidRDefault="00F902FA" w:rsidP="002B343E">
      <w:pPr>
        <w:pStyle w:val="NormalBPBHEB"/>
      </w:pPr>
      <w:r w:rsidRPr="00F902FA">
        <w:t xml:space="preserve">The dataset is preprocessed using the </w:t>
      </w:r>
      <w:r w:rsidRPr="002B343E">
        <w:rPr>
          <w:rStyle w:val="CodeinTextBPBHEBChar"/>
        </w:rPr>
        <w:t>map</w:t>
      </w:r>
      <w:r w:rsidRPr="00F902FA">
        <w:t xml:space="preserve"> function, which applies a lambda function to tokenize the text. Truncation and padding ensure that all inputs conform to the maximum sequence length supported by DistilBERT. This step standardizes the data for training, enabling efficient batch processing during fine-tuning.</w:t>
      </w:r>
    </w:p>
    <w:p w14:paraId="39A82375" w14:textId="77777777" w:rsidR="00F902FA" w:rsidRPr="00F902FA" w:rsidRDefault="00F902FA" w:rsidP="002B343E">
      <w:pPr>
        <w:pStyle w:val="NormalBPBHEB"/>
      </w:pPr>
      <w:r w:rsidRPr="00F902FA">
        <w:t xml:space="preserve">The </w:t>
      </w:r>
      <w:r w:rsidRPr="002B343E">
        <w:rPr>
          <w:rStyle w:val="CodeinTextBPBHEBChar"/>
        </w:rPr>
        <w:t>TrainingArguments</w:t>
      </w:r>
      <w:r w:rsidRPr="00F902FA">
        <w:t xml:space="preserve"> class is used to define key hyperparameters for the fine-tuning process, such as the number of epochs (</w:t>
      </w:r>
      <w:r w:rsidRPr="002B343E">
        <w:rPr>
          <w:rStyle w:val="CodeinTextBPBHEBChar"/>
        </w:rPr>
        <w:t>num_train_epochs=3</w:t>
      </w:r>
      <w:r w:rsidRPr="00F902FA">
        <w:t>) and batch size (</w:t>
      </w:r>
      <w:r w:rsidRPr="002B343E">
        <w:rPr>
          <w:rStyle w:val="CodeinTextBPBHEBChar"/>
        </w:rPr>
        <w:t>per_device_train_batch_size=8</w:t>
      </w:r>
      <w:r w:rsidRPr="00F902FA">
        <w:t xml:space="preserve">). The </w:t>
      </w:r>
      <w:r w:rsidRPr="002B343E">
        <w:rPr>
          <w:rStyle w:val="CodeinTextBPBHEBChar"/>
        </w:rPr>
        <w:t>output_dir</w:t>
      </w:r>
      <w:r w:rsidRPr="00F902FA">
        <w:t xml:space="preserve"> parameter specifies where the fine-tuned model and logs will be saved, while the </w:t>
      </w:r>
      <w:r w:rsidRPr="002B343E">
        <w:rPr>
          <w:rStyle w:val="CodeinTextBPBHEBChar"/>
        </w:rPr>
        <w:t>logging_dir</w:t>
      </w:r>
      <w:r w:rsidRPr="00F902FA">
        <w:t xml:space="preserve"> parameter defines the location for training logs.</w:t>
      </w:r>
    </w:p>
    <w:p w14:paraId="02650292" w14:textId="6ABA41CB" w:rsidR="00F902FA" w:rsidRPr="00F902FA" w:rsidRDefault="00F902FA" w:rsidP="002B343E">
      <w:pPr>
        <w:pStyle w:val="NormalBPBHEB"/>
      </w:pPr>
      <w:r w:rsidRPr="00F902FA">
        <w:t xml:space="preserve">The Hugging Face </w:t>
      </w:r>
      <w:r w:rsidRPr="002B343E">
        <w:rPr>
          <w:rStyle w:val="CodeinTextBPBHEBChar"/>
        </w:rPr>
        <w:t>Trainer</w:t>
      </w:r>
      <w:r w:rsidRPr="00F902FA">
        <w:t xml:space="preserve"> class manages the fine-tuning pipeline, streamlining tasks like gradient updates, loss computation, and evaluation. The script specifies the training dataset, enabling the trainer to </w:t>
      </w:r>
      <w:r w:rsidR="00455F9A" w:rsidRPr="00F902FA">
        <w:t>improve</w:t>
      </w:r>
      <w:r w:rsidRPr="00F902FA">
        <w:t xml:space="preserve"> the model's weights to minimize classification loss. The fine-tuning process adjusts the model's parameters to align its predictions with the labels in the dataset.</w:t>
      </w:r>
    </w:p>
    <w:p w14:paraId="78203DF4" w14:textId="6C64B1BF" w:rsidR="00F902FA" w:rsidRDefault="00F902FA" w:rsidP="002B343E">
      <w:pPr>
        <w:pStyle w:val="NormalBPBHEB"/>
      </w:pPr>
      <w:r w:rsidRPr="00F902FA">
        <w:t xml:space="preserve">After training, the model is fine-tuned to classify research articles into the specified categories with high accuracy. This example </w:t>
      </w:r>
      <w:r w:rsidR="00455F9A" w:rsidRPr="00F902FA">
        <w:t>proves</w:t>
      </w:r>
      <w:r w:rsidRPr="00F902FA">
        <w:t xml:space="preserve"> the adaptability of DistilBERT for specialized text classification tasks. By starting with a pre-trained model, practitioners can achieve </w:t>
      </w:r>
      <w:r w:rsidR="00455F9A" w:rsidRPr="00F902FA">
        <w:t>ultramodern</w:t>
      </w:r>
      <w:r w:rsidRPr="00F902FA">
        <w:t xml:space="preserve"> performance with minimal computational overhead and significantly reduced training time.</w:t>
      </w:r>
    </w:p>
    <w:p w14:paraId="1E2669C7" w14:textId="6AF2E040" w:rsidR="00D7592D" w:rsidRDefault="00D7592D" w:rsidP="002B343E">
      <w:pPr>
        <w:pStyle w:val="NormalBPBHEB"/>
      </w:pPr>
      <w:r w:rsidRPr="00D7592D">
        <w:t>The</w:t>
      </w:r>
      <w:r w:rsidR="002B343E">
        <w:t xml:space="preserve"> following</w:t>
      </w:r>
      <w:r w:rsidRPr="00D7592D">
        <w:t xml:space="preserve"> illustration demonstrates how a pre-trained DistilBERT model can be efficiently adapted to classify research articles into specialized academic topics using Hugging Face’s fine-tuning pipeline.</w:t>
      </w:r>
    </w:p>
    <w:p w14:paraId="29CDE594" w14:textId="77777777" w:rsidR="00580C47" w:rsidRDefault="00D7592D" w:rsidP="002B343E">
      <w:pPr>
        <w:pStyle w:val="FigureBPBHEB"/>
      </w:pPr>
      <w:r>
        <w:rPr>
          <w:noProof/>
        </w:rPr>
        <w:drawing>
          <wp:inline distT="0" distB="0" distL="0" distR="0" wp14:anchorId="5C5CEA0C" wp14:editId="065B52A5">
            <wp:extent cx="5029200" cy="3352800"/>
            <wp:effectExtent l="0" t="0" r="0" b="0"/>
            <wp:docPr id="1645847912" name="Picture 1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7912" name="Picture 11" descr="A diagram of a algorithm&#10;&#10;AI-generated content may be incorrect."/>
                    <pic:cNvPicPr/>
                  </pic:nvPicPr>
                  <pic:blipFill>
                    <a:blip r:embed="rId18"/>
                    <a:stretch>
                      <a:fillRect/>
                    </a:stretch>
                  </pic:blipFill>
                  <pic:spPr>
                    <a:xfrm>
                      <a:off x="0" y="0"/>
                      <a:ext cx="5029200" cy="3352800"/>
                    </a:xfrm>
                    <a:prstGeom prst="rect">
                      <a:avLst/>
                    </a:prstGeom>
                  </pic:spPr>
                </pic:pic>
              </a:graphicData>
            </a:graphic>
          </wp:inline>
        </w:drawing>
      </w:r>
    </w:p>
    <w:p w14:paraId="6D5005C1" w14:textId="51C8EB3B" w:rsidR="00D7592D" w:rsidRDefault="00580C47" w:rsidP="002B343E">
      <w:pPr>
        <w:pStyle w:val="FigureCaptionBPBHEB"/>
      </w:pPr>
      <w:commentRangeStart w:id="220"/>
      <w:r w:rsidRPr="002B343E">
        <w:rPr>
          <w:b/>
          <w:bCs w:val="0"/>
        </w:rPr>
        <w:t>Figure 5.</w:t>
      </w:r>
      <w:r w:rsidR="002B343E" w:rsidRPr="002B343E">
        <w:rPr>
          <w:b/>
          <w:bCs w:val="0"/>
        </w:rPr>
        <w:t>4</w:t>
      </w:r>
      <w:r w:rsidR="002B343E">
        <w:t xml:space="preserve">: </w:t>
      </w:r>
      <w:r w:rsidRPr="00647E0A">
        <w:t>Fine-tuning DistilBERT for topic classification. Text samples are tokenized and processed through a pre-trained model, then fine-tuned with task-specific labels to categorize content into domains such as Machine Learning, AI Ethics, and Data Science.</w:t>
      </w:r>
      <w:commentRangeEnd w:id="220"/>
      <w:r w:rsidR="002B343E">
        <w:rPr>
          <w:rStyle w:val="CommentReference"/>
          <w:sz w:val="18"/>
          <w:szCs w:val="18"/>
        </w:rPr>
        <w:commentReference w:id="220"/>
      </w:r>
    </w:p>
    <w:p w14:paraId="0D35EB51" w14:textId="77777777" w:rsidR="002B343E" w:rsidRPr="00F902FA" w:rsidRDefault="002B343E" w:rsidP="002B343E">
      <w:pPr>
        <w:pStyle w:val="NormalBPBHEB"/>
      </w:pPr>
    </w:p>
    <w:p w14:paraId="0529C025" w14:textId="01AEE797" w:rsidR="002B343E" w:rsidRDefault="00F902FA" w:rsidP="002B343E">
      <w:pPr>
        <w:pStyle w:val="NormalBPBHEB"/>
      </w:pPr>
      <w:r w:rsidRPr="00F902FA">
        <w:t xml:space="preserve">The flexibility of this approach makes it suitable for a wide range of applications, including categorizing academic publications, organizing professional documents, or even creating domain-specific search engines. With </w:t>
      </w:r>
      <w:r w:rsidR="00455F9A" w:rsidRPr="00F902FA">
        <w:t>more</w:t>
      </w:r>
      <w:r w:rsidRPr="00F902FA">
        <w:t xml:space="preserve"> labeled data and careful hyperparameter tuning, the model can be further </w:t>
      </w:r>
      <w:r w:rsidR="00147B26" w:rsidRPr="00F902FA">
        <w:t>fine-tuned</w:t>
      </w:r>
      <w:r w:rsidRPr="00F902FA">
        <w:t xml:space="preserve"> to </w:t>
      </w:r>
      <w:r w:rsidR="0024508B" w:rsidRPr="00F902FA">
        <w:t>manage</w:t>
      </w:r>
      <w:r w:rsidRPr="00F902FA">
        <w:t xml:space="preserve"> more complex classification scenarios, such as multi-label categorization or hierarchical taxonomy.</w:t>
      </w:r>
    </w:p>
    <w:p w14:paraId="7EB0664A" w14:textId="77777777" w:rsidR="002B343E" w:rsidRPr="00E34807" w:rsidRDefault="002B343E" w:rsidP="002B343E">
      <w:pPr>
        <w:pStyle w:val="NormalBPBHEB"/>
      </w:pPr>
    </w:p>
    <w:p w14:paraId="756F5C02" w14:textId="3DD8F62E" w:rsidR="006A0679" w:rsidRPr="009F78BD" w:rsidRDefault="006A0679" w:rsidP="00381CD2">
      <w:pPr>
        <w:pStyle w:val="Heading2BPBHEB"/>
      </w:pPr>
      <w:bookmarkStart w:id="221" w:name="_Hlk186976260"/>
      <w:r w:rsidRPr="009F78BD">
        <w:t>Experimentation</w:t>
      </w:r>
      <w:bookmarkEnd w:id="221"/>
      <w:r w:rsidR="004559B3">
        <w:t xml:space="preserve"> with</w:t>
      </w:r>
      <w:r w:rsidRPr="009F78BD">
        <w:t xml:space="preserve"> </w:t>
      </w:r>
      <w:r w:rsidR="00381CD2">
        <w:t>m</w:t>
      </w:r>
      <w:r w:rsidRPr="009F78BD">
        <w:t xml:space="preserve">odel </w:t>
      </w:r>
      <w:r w:rsidR="00381CD2">
        <w:t>co</w:t>
      </w:r>
      <w:r w:rsidRPr="009F78BD">
        <w:t>mparison</w:t>
      </w:r>
      <w:r w:rsidR="00F64EDE">
        <w:t xml:space="preserve"> </w:t>
      </w:r>
      <w:r w:rsidR="00F64EDE" w:rsidRPr="00F64EDE">
        <w:t xml:space="preserve">for </w:t>
      </w:r>
      <w:r w:rsidR="00381CD2">
        <w:t>s</w:t>
      </w:r>
      <w:r w:rsidR="00F64EDE" w:rsidRPr="00F64EDE">
        <w:t xml:space="preserve">entiment </w:t>
      </w:r>
      <w:r w:rsidR="00381CD2">
        <w:t>a</w:t>
      </w:r>
      <w:r w:rsidR="00F64EDE" w:rsidRPr="00F64EDE">
        <w:t>nalysis</w:t>
      </w:r>
    </w:p>
    <w:p w14:paraId="567621E4" w14:textId="566AEFC0" w:rsidR="008F08E1" w:rsidRPr="008F08E1" w:rsidRDefault="00CF5AC7" w:rsidP="00381CD2">
      <w:pPr>
        <w:pStyle w:val="NormalBPBHEB"/>
      </w:pPr>
      <w:r>
        <w:t xml:space="preserve">When choosing a model for NLP tasks, it is important to weigh the trade-offs between speed, accuracy, and computational resources. This example demonstrates how to compare the performance of multiple pre-trained transformer models, such as BERT, RoBERTa, and DistilBERT, on a sentiment analysis task. By systematically examining their performance metrics, practitioners can determine the most suitable model for their specific </w:t>
      </w:r>
      <w:r w:rsidR="00381CD2" w:rsidRPr="00381CD2">
        <w:t>use case. [3]</w:t>
      </w:r>
      <w:r w:rsidR="00381CD2">
        <w:t>,</w:t>
      </w:r>
      <w:r w:rsidR="00381CD2" w:rsidRPr="00381CD2">
        <w:t xml:space="preserve"> [13]</w:t>
      </w:r>
      <w:r w:rsidR="00381CD2">
        <w:t>,</w:t>
      </w:r>
      <w:r w:rsidR="00381CD2" w:rsidRPr="00381CD2">
        <w:t xml:space="preserve"> [9].</w:t>
      </w:r>
    </w:p>
    <w:p w14:paraId="0CFEFC20" w14:textId="7907801B" w:rsidR="008F08E1" w:rsidRPr="008F08E1" w:rsidRDefault="00CF5AC7" w:rsidP="00381CD2">
      <w:pPr>
        <w:pStyle w:val="NormalBPBHEB"/>
      </w:pPr>
      <w:r>
        <w:t xml:space="preserve">The script uses the Hugging Face </w:t>
      </w:r>
      <w:r w:rsidRPr="00381CD2">
        <w:rPr>
          <w:rStyle w:val="CodeinTextBPBHEBChar"/>
        </w:rPr>
        <w:t>transformers</w:t>
      </w:r>
      <w:r>
        <w:t xml:space="preserve"> library and its </w:t>
      </w:r>
      <w:r w:rsidRPr="00381CD2">
        <w:rPr>
          <w:rStyle w:val="CodeinTextBPBHEBChar"/>
        </w:rPr>
        <w:t>pipeline</w:t>
      </w:r>
      <w:r>
        <w:t xml:space="preserve"> feature, which makes implementing various NLP tasks easier. In this case, the sentiment analysis pipeline is set up with different pre-trained models from the Hugging Face model hub. The pre-trained models include:</w:t>
      </w:r>
    </w:p>
    <w:p w14:paraId="2D1B185D" w14:textId="0F446FF8" w:rsidR="008F08E1" w:rsidRPr="008F08E1" w:rsidRDefault="008F08E1" w:rsidP="00381CD2">
      <w:pPr>
        <w:pStyle w:val="NormalBPBHEB"/>
        <w:numPr>
          <w:ilvl w:val="0"/>
          <w:numId w:val="22"/>
        </w:numPr>
      </w:pPr>
      <w:r w:rsidRPr="008F08E1">
        <w:rPr>
          <w:b/>
          <w:bCs/>
        </w:rPr>
        <w:t>BERT</w:t>
      </w:r>
      <w:r w:rsidRPr="008F08E1">
        <w:t xml:space="preserve">: Known for its bidirectional understanding of language and </w:t>
      </w:r>
      <w:r w:rsidR="00CC3DA4" w:rsidRPr="008F08E1">
        <w:t>robust performance</w:t>
      </w:r>
      <w:r w:rsidRPr="008F08E1">
        <w:t xml:space="preserve"> across diverse NLP tasks.</w:t>
      </w:r>
    </w:p>
    <w:p w14:paraId="03827F3B" w14:textId="434E9933" w:rsidR="008F08E1" w:rsidRPr="008F08E1" w:rsidRDefault="008F08E1" w:rsidP="00381CD2">
      <w:pPr>
        <w:pStyle w:val="NormalBPBHEB"/>
        <w:numPr>
          <w:ilvl w:val="0"/>
          <w:numId w:val="22"/>
        </w:numPr>
      </w:pPr>
      <w:r w:rsidRPr="008F08E1">
        <w:rPr>
          <w:b/>
          <w:bCs/>
        </w:rPr>
        <w:t>RoBERTa</w:t>
      </w:r>
      <w:r w:rsidRPr="008F08E1">
        <w:t xml:space="preserve">: A robustly optimized variant of BERT, designed to </w:t>
      </w:r>
      <w:r w:rsidR="00C60026" w:rsidRPr="008F08E1">
        <w:t>manage</w:t>
      </w:r>
      <w:r w:rsidRPr="008F08E1">
        <w:t xml:space="preserve"> larger datasets and longer training durations, improving accuracy in </w:t>
      </w:r>
      <w:r w:rsidR="00C60026">
        <w:t>different</w:t>
      </w:r>
      <w:r w:rsidRPr="008F08E1">
        <w:t xml:space="preserve"> tasks.</w:t>
      </w:r>
    </w:p>
    <w:p w14:paraId="4057ACF0" w14:textId="3C2089C6" w:rsidR="008F08E1" w:rsidRPr="008F08E1" w:rsidRDefault="008F08E1" w:rsidP="00381CD2">
      <w:pPr>
        <w:pStyle w:val="NormalBPBHEB"/>
        <w:numPr>
          <w:ilvl w:val="0"/>
          <w:numId w:val="22"/>
        </w:numPr>
      </w:pPr>
      <w:r w:rsidRPr="008F08E1">
        <w:rPr>
          <w:b/>
          <w:bCs/>
        </w:rPr>
        <w:t>DistilBERT</w:t>
      </w:r>
      <w:r w:rsidRPr="008F08E1">
        <w:t xml:space="preserve">: A distilled version of BERT, which is smaller and faster while </w:t>
      </w:r>
      <w:r w:rsidR="00DB0AE4" w:rsidRPr="008F08E1">
        <w:t>keeping</w:t>
      </w:r>
      <w:r w:rsidRPr="008F08E1">
        <w:t xml:space="preserve"> comparable accuracy for </w:t>
      </w:r>
      <w:r w:rsidR="00F370D0">
        <w:t xml:space="preserve">different </w:t>
      </w:r>
      <w:r w:rsidRPr="008F08E1">
        <w:t>applications.</w:t>
      </w:r>
    </w:p>
    <w:p w14:paraId="7E9236FE" w14:textId="529D2A64" w:rsidR="008F08E1" w:rsidRPr="008F08E1" w:rsidRDefault="008F08E1" w:rsidP="00381CD2">
      <w:pPr>
        <w:pStyle w:val="NormalBPBHEB"/>
      </w:pPr>
      <w:r w:rsidRPr="008F08E1">
        <w:t>The script iterates over the selected models, applying each to a sample sentiment analysis task. The input text</w:t>
      </w:r>
      <w:r w:rsidR="00381CD2">
        <w:t xml:space="preserve">, </w:t>
      </w:r>
      <w:r w:rsidRPr="00381CD2">
        <w:rPr>
          <w:i/>
          <w:iCs/>
        </w:rPr>
        <w:t>The product is fantastic!</w:t>
      </w:r>
      <w:r w:rsidR="00381CD2">
        <w:rPr>
          <w:i/>
          <w:iCs/>
        </w:rPr>
        <w:t xml:space="preserve">, </w:t>
      </w:r>
      <w:r w:rsidRPr="008F08E1">
        <w:t>is processed through the pipeline, and the results are displayed for each model. This approach enables direct comparison of model outputs and serves as a starting point for a more detailed performance evaluation.</w:t>
      </w:r>
    </w:p>
    <w:p w14:paraId="15CE7E49" w14:textId="5048798A" w:rsidR="006A0679" w:rsidRPr="00381CD2" w:rsidRDefault="00BB1EFC" w:rsidP="00BB1EFC">
      <w:pPr>
        <w:pStyle w:val="SC-Source"/>
        <w:rPr>
          <w:rFonts w:ascii="Consolas" w:hAnsi="Consolas"/>
          <w:sz w:val="20"/>
          <w:szCs w:val="20"/>
        </w:rPr>
      </w:pPr>
      <w:r w:rsidRPr="00381CD2">
        <w:rPr>
          <w:rFonts w:ascii="Consolas" w:hAnsi="Consolas"/>
          <w:sz w:val="20"/>
          <w:szCs w:val="20"/>
        </w:rPr>
        <w:t>`</w:t>
      </w:r>
      <w:r w:rsidR="006A0679" w:rsidRPr="00381CD2">
        <w:rPr>
          <w:rFonts w:ascii="Consolas" w:hAnsi="Consolas"/>
          <w:sz w:val="20"/>
          <w:szCs w:val="20"/>
        </w:rPr>
        <w:t>python</w:t>
      </w:r>
    </w:p>
    <w:p w14:paraId="2DCF7F34"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w:t>
      </w:r>
    </w:p>
    <w:p w14:paraId="0C4FA8B6"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from transformers import pipeline</w:t>
      </w:r>
    </w:p>
    <w:p w14:paraId="67081825"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Load different models</w:t>
      </w:r>
      <w:r w:rsidRPr="00381CD2">
        <w:rPr>
          <w:rFonts w:ascii="Consolas" w:hAnsi="Consolas"/>
          <w:sz w:val="20"/>
          <w:szCs w:val="20"/>
        </w:rPr>
        <w:br/>
        <w:t>models = ['bert-base-uncased', 'roberta-base', 'distilbert-base-uncased']</w:t>
      </w:r>
      <w:r w:rsidRPr="00381CD2">
        <w:rPr>
          <w:rFonts w:ascii="Consolas" w:hAnsi="Consolas"/>
          <w:sz w:val="20"/>
          <w:szCs w:val="20"/>
        </w:rPr>
        <w:br/>
        <w:t>for model_name in models:</w:t>
      </w:r>
      <w:r w:rsidRPr="00381CD2">
        <w:rPr>
          <w:rFonts w:ascii="Consolas" w:hAnsi="Consolas"/>
          <w:sz w:val="20"/>
          <w:szCs w:val="20"/>
        </w:rPr>
        <w:br/>
        <w:t xml:space="preserve">    sentiment_model = pipeline('sentiment-analysis', model=model_name)</w:t>
      </w:r>
      <w:r w:rsidRPr="00381CD2">
        <w:rPr>
          <w:rFonts w:ascii="Consolas" w:hAnsi="Consolas"/>
          <w:sz w:val="20"/>
          <w:szCs w:val="20"/>
        </w:rPr>
        <w:br/>
        <w:t xml:space="preserve">    print(f"Results for {model_name}:")</w:t>
      </w:r>
      <w:r w:rsidRPr="00381CD2">
        <w:rPr>
          <w:rFonts w:ascii="Consolas" w:hAnsi="Consolas"/>
          <w:sz w:val="20"/>
          <w:szCs w:val="20"/>
        </w:rPr>
        <w:br/>
        <w:t xml:space="preserve">    print(sentiment_model("The product is fantastic!"))</w:t>
      </w:r>
    </w:p>
    <w:p w14:paraId="40D177B3" w14:textId="3EE9E578" w:rsidR="00BB1EFC" w:rsidRPr="00381CD2" w:rsidRDefault="00BB1EFC" w:rsidP="00BB1EFC">
      <w:pPr>
        <w:pStyle w:val="SC-Source"/>
        <w:rPr>
          <w:rFonts w:ascii="Consolas" w:hAnsi="Consolas"/>
          <w:sz w:val="20"/>
          <w:szCs w:val="20"/>
        </w:rPr>
      </w:pPr>
      <w:r w:rsidRPr="00381CD2">
        <w:rPr>
          <w:rFonts w:ascii="Consolas" w:hAnsi="Consolas"/>
          <w:sz w:val="20"/>
          <w:szCs w:val="20"/>
        </w:rPr>
        <w:t>`</w:t>
      </w:r>
    </w:p>
    <w:p w14:paraId="15CFB12E" w14:textId="6F266ECF" w:rsidR="00DE051B" w:rsidRPr="00DE051B" w:rsidRDefault="00DE051B" w:rsidP="00381CD2">
      <w:pPr>
        <w:pStyle w:val="NormalBPBHEB"/>
      </w:pPr>
      <w:r w:rsidRPr="00DE051B">
        <w:t xml:space="preserve">This script provides </w:t>
      </w:r>
      <w:r w:rsidR="00145D17" w:rsidRPr="00DE051B">
        <w:t>a first</w:t>
      </w:r>
      <w:r w:rsidRPr="00DE051B">
        <w:t xml:space="preserve"> comparison of model outputs for a single input. </w:t>
      </w:r>
      <w:r w:rsidR="00381CD2">
        <w:t>Refer to the following list t</w:t>
      </w:r>
      <w:r w:rsidRPr="00DE051B">
        <w:t>o conduct a comprehensive evaluation:</w:t>
      </w:r>
    </w:p>
    <w:p w14:paraId="5BCCEDE1" w14:textId="375D45A2" w:rsidR="00DE051B" w:rsidRPr="00DE051B" w:rsidRDefault="00DE051B" w:rsidP="00381CD2">
      <w:pPr>
        <w:pStyle w:val="NormalBPBHEB"/>
        <w:numPr>
          <w:ilvl w:val="0"/>
          <w:numId w:val="23"/>
        </w:numPr>
      </w:pPr>
      <w:r w:rsidRPr="00DE051B">
        <w:rPr>
          <w:b/>
          <w:bCs/>
        </w:rPr>
        <w:t xml:space="preserve">Dataset </w:t>
      </w:r>
      <w:r w:rsidR="00381CD2">
        <w:rPr>
          <w:b/>
          <w:bCs/>
        </w:rPr>
        <w:t>c</w:t>
      </w:r>
      <w:r w:rsidRPr="00DE051B">
        <w:rPr>
          <w:b/>
          <w:bCs/>
        </w:rPr>
        <w:t>onsistency</w:t>
      </w:r>
      <w:r w:rsidRPr="00DE051B">
        <w:t>: Fine-tune all models on the same sentiment analysis dataset, ensuring that performance differences are attributable to model architecture rather than training data inconsistencies.</w:t>
      </w:r>
    </w:p>
    <w:p w14:paraId="5FCEA51B" w14:textId="499304D8" w:rsidR="00DE051B" w:rsidRPr="00DE051B" w:rsidRDefault="00DE051B" w:rsidP="00381CD2">
      <w:pPr>
        <w:pStyle w:val="NormalBPBHEB"/>
        <w:numPr>
          <w:ilvl w:val="0"/>
          <w:numId w:val="23"/>
        </w:numPr>
      </w:pPr>
      <w:r w:rsidRPr="00DE051B">
        <w:rPr>
          <w:b/>
          <w:bCs/>
        </w:rPr>
        <w:t xml:space="preserve">Evaluation </w:t>
      </w:r>
      <w:r w:rsidR="00381CD2">
        <w:rPr>
          <w:b/>
          <w:bCs/>
        </w:rPr>
        <w:t>m</w:t>
      </w:r>
      <w:r w:rsidRPr="00DE051B">
        <w:rPr>
          <w:b/>
          <w:bCs/>
        </w:rPr>
        <w:t>etrics</w:t>
      </w:r>
      <w:r w:rsidRPr="00DE051B">
        <w:t>: Compare metrics such as accuracy, F1-score, precision, recall, and training/inference times. For example, RoBERTa might yield higher accuracy but require more computational resources than DistilBERT.</w:t>
      </w:r>
    </w:p>
    <w:p w14:paraId="15A0EAE2" w14:textId="7A88CC42" w:rsidR="00DE051B" w:rsidRPr="00DE051B" w:rsidRDefault="00DE051B" w:rsidP="00381CD2">
      <w:pPr>
        <w:pStyle w:val="NormalBPBHEB"/>
        <w:numPr>
          <w:ilvl w:val="0"/>
          <w:numId w:val="23"/>
        </w:numPr>
      </w:pPr>
      <w:r w:rsidRPr="00DE051B">
        <w:rPr>
          <w:b/>
          <w:bCs/>
        </w:rPr>
        <w:t xml:space="preserve">Resource </w:t>
      </w:r>
      <w:r w:rsidR="00381CD2">
        <w:rPr>
          <w:b/>
          <w:bCs/>
        </w:rPr>
        <w:t>c</w:t>
      </w:r>
      <w:r w:rsidRPr="00DE051B">
        <w:rPr>
          <w:b/>
          <w:bCs/>
        </w:rPr>
        <w:t>onstraints</w:t>
      </w:r>
      <w:r w:rsidRPr="00DE051B">
        <w:t>: Consider the trade-offs between performance and efficiency. Models like DistilBERT are ideal for real-time applications with limited resources, while BERT and RoBERTa might be better suited for scenarios prioritizing accuracy over speed.</w:t>
      </w:r>
    </w:p>
    <w:p w14:paraId="757D864E" w14:textId="330A2332" w:rsidR="006A0679" w:rsidRDefault="00DE051B" w:rsidP="00381CD2">
      <w:pPr>
        <w:pStyle w:val="NormalBPBHEB"/>
      </w:pPr>
      <w:r w:rsidRPr="00DE051B">
        <w:t xml:space="preserve">This experimentation highlights the strengths and limitations of different transformer models, helping practitioners make informed decisions tailored to their operational requirements. By documenting and analyzing these results, one can </w:t>
      </w:r>
      <w:r w:rsidR="00145D17" w:rsidRPr="00DE051B">
        <w:t>find</w:t>
      </w:r>
      <w:r w:rsidRPr="00DE051B">
        <w:t xml:space="preserve"> the most </w:t>
      </w:r>
      <w:r w:rsidR="00C70057" w:rsidRPr="00DE051B">
        <w:t>proper model</w:t>
      </w:r>
      <w:r w:rsidRPr="00DE051B">
        <w:t xml:space="preserve"> for deployment in practical applications. For instance, a balance between accuracy and computational efficiency may favor DistilBERT for mobile platforms, while RoBERTa might excel in cloud-based environments where resources are abundant.</w:t>
      </w:r>
    </w:p>
    <w:p w14:paraId="11373375" w14:textId="77777777" w:rsidR="00381CD2" w:rsidRPr="006A0679" w:rsidRDefault="00381CD2" w:rsidP="00381CD2">
      <w:pPr>
        <w:pStyle w:val="NormalBPBHEB"/>
      </w:pPr>
    </w:p>
    <w:p w14:paraId="6B965099" w14:textId="76D140BB" w:rsidR="006A0679" w:rsidRPr="009F78BD" w:rsidRDefault="006A0679" w:rsidP="00381CD2">
      <w:pPr>
        <w:pStyle w:val="Heading2BPBHEB"/>
      </w:pPr>
      <w:r w:rsidRPr="009F78BD">
        <w:t xml:space="preserve">Layer </w:t>
      </w:r>
      <w:r w:rsidR="00381CD2">
        <w:t>f</w:t>
      </w:r>
      <w:r w:rsidRPr="009F78BD">
        <w:t>reezing</w:t>
      </w:r>
      <w:r w:rsidR="00381CD2">
        <w:t xml:space="preserve"> e</w:t>
      </w:r>
      <w:r w:rsidR="00381CD2" w:rsidRPr="00381CD2">
        <w:t>xperimentation</w:t>
      </w:r>
    </w:p>
    <w:p w14:paraId="64F473C7" w14:textId="0845EEAA" w:rsidR="00282284" w:rsidRPr="00282284" w:rsidRDefault="00D77F63" w:rsidP="00381CD2">
      <w:pPr>
        <w:pStyle w:val="NormalBPBHEB"/>
      </w:pPr>
      <w:r>
        <w:t xml:space="preserve">Layer freezing is a transfer learning technique that involves limiting updates to certain layers of a pre-trained model during fine-tuning. This method can greatly reduce training time and computational needs while maintaining the pre-trained model's broad language understanding </w:t>
      </w:r>
      <w:r w:rsidR="00381CD2">
        <w:t>[3]</w:t>
      </w:r>
      <w:r w:rsidR="00282284" w:rsidRPr="00282284">
        <w:t xml:space="preserve">. </w:t>
      </w:r>
      <w:r w:rsidR="000C2790">
        <w:t>However, it also restricts the model's ability to adapt to task-specific nuances, making it important to experiment with freezing different layers to find a balance between efficiency and flexibility.</w:t>
      </w:r>
    </w:p>
    <w:p w14:paraId="568DE858" w14:textId="598D393F" w:rsidR="006A0679" w:rsidRPr="006A0679" w:rsidRDefault="00D77F63" w:rsidP="00381CD2">
      <w:pPr>
        <w:pStyle w:val="NormalBPBHEB"/>
      </w:pPr>
      <w:r>
        <w:t>The following code demonstrates how to apply layer freezing to fine-tune a BERT model for sentiment analysis. The example uses a small dataset of text samples with three sentiment categories: positive, negative, and neutral. The main point of this implementation is freezing all layers of the BERT model except the classification head, ensuring that the pre-trained language representations remain unchanged while the classifier adapts to the task. </w:t>
      </w:r>
    </w:p>
    <w:p w14:paraId="1D174E5D" w14:textId="7F23DA9A" w:rsidR="006A0679" w:rsidRPr="00381CD2" w:rsidRDefault="00C245A5" w:rsidP="000C392C">
      <w:pPr>
        <w:pStyle w:val="SC-Source"/>
        <w:rPr>
          <w:rFonts w:ascii="Consolas" w:hAnsi="Consolas"/>
          <w:sz w:val="20"/>
          <w:szCs w:val="20"/>
        </w:rPr>
      </w:pPr>
      <w:r w:rsidRPr="00381CD2">
        <w:rPr>
          <w:rFonts w:ascii="Consolas" w:hAnsi="Consolas"/>
          <w:sz w:val="20"/>
          <w:szCs w:val="20"/>
        </w:rPr>
        <w:t>`</w:t>
      </w:r>
      <w:r w:rsidR="006A0679" w:rsidRPr="00381CD2">
        <w:rPr>
          <w:rFonts w:ascii="Consolas" w:hAnsi="Consolas"/>
          <w:sz w:val="20"/>
          <w:szCs w:val="20"/>
        </w:rPr>
        <w:t>python</w:t>
      </w:r>
    </w:p>
    <w:p w14:paraId="222609D2" w14:textId="489B0BE3" w:rsidR="006A0679" w:rsidRPr="00381CD2" w:rsidRDefault="006A0679" w:rsidP="000C392C">
      <w:pPr>
        <w:pStyle w:val="SC-Source"/>
        <w:rPr>
          <w:rFonts w:ascii="Consolas" w:hAnsi="Consolas"/>
          <w:sz w:val="20"/>
          <w:szCs w:val="20"/>
        </w:rPr>
      </w:pPr>
    </w:p>
    <w:p w14:paraId="2853946F"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from transformers import BertForSequenceClassification, BertTokenizer, Trainer, TrainingArguments</w:t>
      </w:r>
      <w:r w:rsidRPr="00381CD2">
        <w:rPr>
          <w:rFonts w:ascii="Consolas" w:hAnsi="Consolas"/>
          <w:sz w:val="20"/>
          <w:szCs w:val="20"/>
        </w:rPr>
        <w:br/>
        <w:t>from datasets import Dataset</w:t>
      </w:r>
    </w:p>
    <w:p w14:paraId="44AB0134" w14:textId="77777777" w:rsidR="00C245A5" w:rsidRPr="00381CD2" w:rsidRDefault="00C245A5" w:rsidP="000C392C">
      <w:pPr>
        <w:pStyle w:val="SC-Source"/>
        <w:rPr>
          <w:rFonts w:ascii="Consolas" w:hAnsi="Consolas"/>
          <w:sz w:val="20"/>
          <w:szCs w:val="20"/>
        </w:rPr>
      </w:pPr>
    </w:p>
    <w:p w14:paraId="29722351" w14:textId="1D864FAA" w:rsidR="006A0679" w:rsidRPr="00381CD2" w:rsidRDefault="006A0679" w:rsidP="000C392C">
      <w:pPr>
        <w:pStyle w:val="SC-Source"/>
        <w:rPr>
          <w:rFonts w:ascii="Consolas" w:hAnsi="Consolas"/>
          <w:sz w:val="20"/>
          <w:szCs w:val="20"/>
        </w:rPr>
      </w:pPr>
      <w:r w:rsidRPr="00381CD2">
        <w:rPr>
          <w:rFonts w:ascii="Consolas" w:hAnsi="Consolas"/>
          <w:sz w:val="20"/>
          <w:szCs w:val="20"/>
        </w:rPr>
        <w:t># Prepare a small dataset</w:t>
      </w:r>
      <w:r w:rsidRPr="00381CD2">
        <w:rPr>
          <w:rFonts w:ascii="Consolas" w:hAnsi="Consolas"/>
          <w:sz w:val="20"/>
          <w:szCs w:val="20"/>
        </w:rPr>
        <w:br/>
        <w:t>data = {"text": ["Amazing experience.", "Horrible outcome.", "Decent results."],</w:t>
      </w:r>
      <w:r w:rsidRPr="00381CD2">
        <w:rPr>
          <w:rFonts w:ascii="Consolas" w:hAnsi="Consolas"/>
          <w:sz w:val="20"/>
          <w:szCs w:val="20"/>
        </w:rPr>
        <w:br/>
        <w:t xml:space="preserve">        "label": [0, 1, 2]}  # 0: Positive, 1: Negative, 2: Neutral</w:t>
      </w:r>
      <w:r w:rsidRPr="00381CD2">
        <w:rPr>
          <w:rFonts w:ascii="Consolas" w:hAnsi="Consolas"/>
          <w:sz w:val="20"/>
          <w:szCs w:val="20"/>
        </w:rPr>
        <w:br/>
        <w:t>dataset = Dataset.from_dict(data)</w:t>
      </w:r>
    </w:p>
    <w:p w14:paraId="6954E7DF" w14:textId="77777777" w:rsidR="00C245A5" w:rsidRPr="00381CD2" w:rsidRDefault="00C245A5" w:rsidP="000C392C">
      <w:pPr>
        <w:pStyle w:val="SC-Source"/>
        <w:rPr>
          <w:rFonts w:ascii="Consolas" w:hAnsi="Consolas"/>
          <w:sz w:val="20"/>
          <w:szCs w:val="20"/>
        </w:rPr>
      </w:pPr>
    </w:p>
    <w:p w14:paraId="1AC1AEB9" w14:textId="6F59F690" w:rsidR="006A0679" w:rsidRPr="00381CD2" w:rsidRDefault="006A0679" w:rsidP="000C392C">
      <w:pPr>
        <w:pStyle w:val="SC-Source"/>
        <w:rPr>
          <w:rFonts w:ascii="Consolas" w:hAnsi="Consolas"/>
          <w:sz w:val="20"/>
          <w:szCs w:val="20"/>
        </w:rPr>
      </w:pPr>
      <w:r w:rsidRPr="00381CD2">
        <w:rPr>
          <w:rFonts w:ascii="Consolas" w:hAnsi="Consolas"/>
          <w:sz w:val="20"/>
          <w:szCs w:val="20"/>
        </w:rPr>
        <w:t># Load tokenizer and model</w:t>
      </w:r>
      <w:r w:rsidRPr="00381CD2">
        <w:rPr>
          <w:rFonts w:ascii="Consolas" w:hAnsi="Consolas"/>
          <w:sz w:val="20"/>
          <w:szCs w:val="20"/>
        </w:rPr>
        <w:br/>
        <w:t>tokenizer = BertTokenizer.from_pretrained('bert-base-uncased')</w:t>
      </w:r>
      <w:r w:rsidRPr="00381CD2">
        <w:rPr>
          <w:rFonts w:ascii="Consolas" w:hAnsi="Consolas"/>
          <w:sz w:val="20"/>
          <w:szCs w:val="20"/>
        </w:rPr>
        <w:br/>
        <w:t>model = BertForSequenceClassification.from_pretrained('bert-base-uncased', num_labels=3)</w:t>
      </w:r>
    </w:p>
    <w:p w14:paraId="1A028DEA" w14:textId="77777777" w:rsidR="00C245A5" w:rsidRPr="00381CD2" w:rsidRDefault="00C245A5" w:rsidP="000C392C">
      <w:pPr>
        <w:pStyle w:val="SC-Source"/>
        <w:rPr>
          <w:rFonts w:ascii="Consolas" w:hAnsi="Consolas"/>
          <w:sz w:val="20"/>
          <w:szCs w:val="20"/>
        </w:rPr>
      </w:pPr>
    </w:p>
    <w:p w14:paraId="1358AFF3" w14:textId="79505610" w:rsidR="006A0679" w:rsidRPr="00381CD2" w:rsidRDefault="006A0679" w:rsidP="000C392C">
      <w:pPr>
        <w:pStyle w:val="SC-Source"/>
        <w:rPr>
          <w:rFonts w:ascii="Consolas" w:hAnsi="Consolas"/>
          <w:sz w:val="20"/>
          <w:szCs w:val="20"/>
        </w:rPr>
      </w:pPr>
      <w:r w:rsidRPr="00381CD2">
        <w:rPr>
          <w:rFonts w:ascii="Consolas" w:hAnsi="Consolas"/>
          <w:sz w:val="20"/>
          <w:szCs w:val="20"/>
        </w:rPr>
        <w:t># Freeze all layers except the classification head</w:t>
      </w:r>
      <w:r w:rsidRPr="00381CD2">
        <w:rPr>
          <w:rFonts w:ascii="Consolas" w:hAnsi="Consolas"/>
          <w:sz w:val="20"/>
          <w:szCs w:val="20"/>
        </w:rPr>
        <w:br/>
        <w:t>for param in model.bert.parameters():</w:t>
      </w:r>
      <w:r w:rsidRPr="00381CD2">
        <w:rPr>
          <w:rFonts w:ascii="Consolas" w:hAnsi="Consolas"/>
          <w:sz w:val="20"/>
          <w:szCs w:val="20"/>
        </w:rPr>
        <w:br/>
        <w:t xml:space="preserve">    param.requires_grad = False</w:t>
      </w:r>
    </w:p>
    <w:p w14:paraId="09D3A2E1" w14:textId="77777777" w:rsidR="00C245A5" w:rsidRPr="00381CD2" w:rsidRDefault="00C245A5" w:rsidP="000C392C">
      <w:pPr>
        <w:pStyle w:val="SC-Source"/>
        <w:rPr>
          <w:rFonts w:ascii="Consolas" w:hAnsi="Consolas"/>
          <w:sz w:val="20"/>
          <w:szCs w:val="20"/>
        </w:rPr>
      </w:pPr>
    </w:p>
    <w:p w14:paraId="4C62AE5B" w14:textId="5D831BF0" w:rsidR="006A0679" w:rsidRPr="00381CD2" w:rsidRDefault="006A0679" w:rsidP="000C392C">
      <w:pPr>
        <w:pStyle w:val="SC-Source"/>
        <w:rPr>
          <w:rFonts w:ascii="Consolas" w:hAnsi="Consolas"/>
          <w:sz w:val="20"/>
          <w:szCs w:val="20"/>
        </w:rPr>
      </w:pPr>
      <w:r w:rsidRPr="00381CD2">
        <w:rPr>
          <w:rFonts w:ascii="Consolas" w:hAnsi="Consolas"/>
          <w:sz w:val="20"/>
          <w:szCs w:val="20"/>
        </w:rPr>
        <w:t># Tokenize data</w:t>
      </w:r>
      <w:r w:rsidRPr="00381CD2">
        <w:rPr>
          <w:rFonts w:ascii="Consolas" w:hAnsi="Consolas"/>
          <w:sz w:val="20"/>
          <w:szCs w:val="20"/>
        </w:rPr>
        <w:br/>
        <w:t>dataset = dataset.map(lambda e: tokenizer(e['text'], truncation=True, padding='max_length'), batched=True)</w:t>
      </w:r>
    </w:p>
    <w:p w14:paraId="02FEF50A" w14:textId="77777777" w:rsidR="000C392C" w:rsidRPr="00381CD2" w:rsidRDefault="000C392C" w:rsidP="000C392C">
      <w:pPr>
        <w:pStyle w:val="SC-Source"/>
        <w:rPr>
          <w:rFonts w:ascii="Consolas" w:hAnsi="Consolas"/>
          <w:sz w:val="20"/>
          <w:szCs w:val="20"/>
        </w:rPr>
      </w:pPr>
    </w:p>
    <w:p w14:paraId="00C7B1ED" w14:textId="0C8FC82C" w:rsidR="006A0679" w:rsidRPr="00381CD2" w:rsidRDefault="006A0679" w:rsidP="000C392C">
      <w:pPr>
        <w:pStyle w:val="SC-Source"/>
        <w:rPr>
          <w:rFonts w:ascii="Consolas" w:hAnsi="Consolas"/>
          <w:sz w:val="20"/>
          <w:szCs w:val="20"/>
        </w:rPr>
      </w:pPr>
      <w:r w:rsidRPr="00381CD2">
        <w:rPr>
          <w:rFonts w:ascii="Consolas" w:hAnsi="Consolas"/>
          <w:sz w:val="20"/>
          <w:szCs w:val="20"/>
        </w:rPr>
        <w:t># Define training arguments</w:t>
      </w:r>
      <w:r w:rsidRPr="00381CD2">
        <w:rPr>
          <w:rFonts w:ascii="Consolas" w:hAnsi="Consolas"/>
          <w:sz w:val="20"/>
          <w:szCs w:val="20"/>
        </w:rPr>
        <w:br/>
        <w:t>training_args = TrainingArguments(</w:t>
      </w:r>
      <w:r w:rsidRPr="00381CD2">
        <w:rPr>
          <w:rFonts w:ascii="Consolas" w:hAnsi="Consolas"/>
          <w:sz w:val="20"/>
          <w:szCs w:val="20"/>
        </w:rPr>
        <w:br/>
        <w:t xml:space="preserve">    output_dir='./results',</w:t>
      </w:r>
      <w:r w:rsidRPr="00381CD2">
        <w:rPr>
          <w:rFonts w:ascii="Consolas" w:hAnsi="Consolas"/>
          <w:sz w:val="20"/>
          <w:szCs w:val="20"/>
        </w:rPr>
        <w:br/>
        <w:t xml:space="preserve">    num_train_epochs=3,</w:t>
      </w:r>
      <w:r w:rsidRPr="00381CD2">
        <w:rPr>
          <w:rFonts w:ascii="Consolas" w:hAnsi="Consolas"/>
          <w:sz w:val="20"/>
          <w:szCs w:val="20"/>
        </w:rPr>
        <w:br/>
        <w:t xml:space="preserve">    per_device_train_batch_size=8</w:t>
      </w:r>
      <w:r w:rsidRPr="00381CD2">
        <w:rPr>
          <w:rFonts w:ascii="Consolas" w:hAnsi="Consolas"/>
          <w:sz w:val="20"/>
          <w:szCs w:val="20"/>
        </w:rPr>
        <w:br/>
        <w:t>)</w:t>
      </w:r>
    </w:p>
    <w:p w14:paraId="080194E9"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Initialize trainer</w:t>
      </w:r>
      <w:r w:rsidRPr="00381CD2">
        <w:rPr>
          <w:rFonts w:ascii="Consolas" w:hAnsi="Consolas"/>
          <w:sz w:val="20"/>
          <w:szCs w:val="20"/>
        </w:rPr>
        <w:br/>
        <w:t>trainer = Trainer(</w:t>
      </w:r>
      <w:r w:rsidRPr="00381CD2">
        <w:rPr>
          <w:rFonts w:ascii="Consolas" w:hAnsi="Consolas"/>
          <w:sz w:val="20"/>
          <w:szCs w:val="20"/>
        </w:rPr>
        <w:br/>
        <w:t xml:space="preserve">    model=model,</w:t>
      </w:r>
      <w:r w:rsidRPr="00381CD2">
        <w:rPr>
          <w:rFonts w:ascii="Consolas" w:hAnsi="Consolas"/>
          <w:sz w:val="20"/>
          <w:szCs w:val="20"/>
        </w:rPr>
        <w:br/>
        <w:t xml:space="preserve">    args=training_args,</w:t>
      </w:r>
      <w:r w:rsidRPr="00381CD2">
        <w:rPr>
          <w:rFonts w:ascii="Consolas" w:hAnsi="Consolas"/>
          <w:sz w:val="20"/>
          <w:szCs w:val="20"/>
        </w:rPr>
        <w:br/>
        <w:t xml:space="preserve">    train_dataset=dataset</w:t>
      </w:r>
      <w:r w:rsidRPr="00381CD2">
        <w:rPr>
          <w:rFonts w:ascii="Consolas" w:hAnsi="Consolas"/>
          <w:sz w:val="20"/>
          <w:szCs w:val="20"/>
        </w:rPr>
        <w:br/>
        <w:t>)</w:t>
      </w:r>
    </w:p>
    <w:p w14:paraId="3FBA70E2"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Fine-tune the model</w:t>
      </w:r>
      <w:r w:rsidRPr="00381CD2">
        <w:rPr>
          <w:rFonts w:ascii="Consolas" w:hAnsi="Consolas"/>
          <w:sz w:val="20"/>
          <w:szCs w:val="20"/>
        </w:rPr>
        <w:br/>
        <w:t>trainer.train()</w:t>
      </w:r>
    </w:p>
    <w:p w14:paraId="6890823A" w14:textId="0AE0D829" w:rsidR="000C392C" w:rsidRPr="00381CD2" w:rsidRDefault="000C392C" w:rsidP="000C392C">
      <w:pPr>
        <w:pStyle w:val="SC-Source"/>
        <w:rPr>
          <w:rFonts w:ascii="Consolas" w:hAnsi="Consolas"/>
          <w:sz w:val="20"/>
          <w:szCs w:val="20"/>
        </w:rPr>
      </w:pPr>
      <w:r w:rsidRPr="00381CD2">
        <w:rPr>
          <w:rFonts w:ascii="Consolas" w:hAnsi="Consolas"/>
          <w:sz w:val="20"/>
          <w:szCs w:val="20"/>
        </w:rPr>
        <w:t>`</w:t>
      </w:r>
    </w:p>
    <w:p w14:paraId="07DD7C2F" w14:textId="77777777" w:rsidR="0024506B" w:rsidRPr="0024506B" w:rsidRDefault="0024506B" w:rsidP="00381CD2">
      <w:pPr>
        <w:pStyle w:val="NormalBPBHEB"/>
      </w:pPr>
      <w:r w:rsidRPr="0024506B">
        <w:t>This example illustrates the steps involved in freezing layers and fine-tuning a model for a specific task:</w:t>
      </w:r>
    </w:p>
    <w:p w14:paraId="56F1C41B" w14:textId="4E8D97F9" w:rsidR="0024506B" w:rsidRPr="0024506B" w:rsidRDefault="0024506B" w:rsidP="00381CD2">
      <w:pPr>
        <w:pStyle w:val="NormalBPBHEB"/>
        <w:numPr>
          <w:ilvl w:val="0"/>
          <w:numId w:val="24"/>
        </w:numPr>
      </w:pPr>
      <w:r w:rsidRPr="0024506B">
        <w:rPr>
          <w:b/>
          <w:bCs/>
        </w:rPr>
        <w:t xml:space="preserve">Dataset </w:t>
      </w:r>
      <w:r w:rsidR="00381CD2">
        <w:rPr>
          <w:b/>
          <w:bCs/>
        </w:rPr>
        <w:t>p</w:t>
      </w:r>
      <w:r w:rsidRPr="0024506B">
        <w:rPr>
          <w:b/>
          <w:bCs/>
        </w:rPr>
        <w:t>reparation</w:t>
      </w:r>
      <w:r w:rsidRPr="0024506B">
        <w:t xml:space="preserve">: </w:t>
      </w:r>
      <w:r w:rsidR="00BF2036">
        <w:t xml:space="preserve">It creates a small dataset with text samples and their corresponding sentiment labels and converts the dataset into a format compatible with the </w:t>
      </w:r>
      <w:r w:rsidR="00BF2036" w:rsidRPr="00381CD2">
        <w:rPr>
          <w:rStyle w:val="CodeinTextBPBHEBChar"/>
        </w:rPr>
        <w:t>transformer’s</w:t>
      </w:r>
      <w:r w:rsidR="00BF2036" w:rsidRPr="0024506B">
        <w:t xml:space="preserve"> </w:t>
      </w:r>
      <w:r w:rsidR="00BF2036">
        <w:t xml:space="preserve"> library.</w:t>
      </w:r>
    </w:p>
    <w:p w14:paraId="13FD2005" w14:textId="438CCA61" w:rsidR="0024506B" w:rsidRPr="0024506B" w:rsidRDefault="0024506B" w:rsidP="00381CD2">
      <w:pPr>
        <w:pStyle w:val="NormalBPBHEB"/>
        <w:numPr>
          <w:ilvl w:val="0"/>
          <w:numId w:val="24"/>
        </w:numPr>
      </w:pPr>
      <w:r w:rsidRPr="0024506B">
        <w:rPr>
          <w:b/>
          <w:bCs/>
        </w:rPr>
        <w:t xml:space="preserve">Tokenizer and </w:t>
      </w:r>
      <w:r w:rsidR="00381CD2">
        <w:rPr>
          <w:b/>
          <w:bCs/>
        </w:rPr>
        <w:t>m</w:t>
      </w:r>
      <w:r w:rsidRPr="0024506B">
        <w:rPr>
          <w:b/>
          <w:bCs/>
        </w:rPr>
        <w:t xml:space="preserve">odel </w:t>
      </w:r>
      <w:r w:rsidR="00381CD2">
        <w:rPr>
          <w:b/>
          <w:bCs/>
        </w:rPr>
        <w:t>i</w:t>
      </w:r>
      <w:r w:rsidRPr="0024506B">
        <w:rPr>
          <w:b/>
          <w:bCs/>
        </w:rPr>
        <w:t>nitialization</w:t>
      </w:r>
      <w:r w:rsidRPr="0024506B">
        <w:t xml:space="preserve">: </w:t>
      </w:r>
      <w:r w:rsidR="00BF2036">
        <w:t>The BERT tokenizer processes input text by truncating and padding it to a consistent length. The pre-trained BERT model is loaded and configured for sequence classification with three output labels representing sentiment categories.</w:t>
      </w:r>
    </w:p>
    <w:p w14:paraId="70C21BFB" w14:textId="368C547D" w:rsidR="0024506B" w:rsidRPr="0024506B" w:rsidRDefault="0024506B" w:rsidP="00381CD2">
      <w:pPr>
        <w:pStyle w:val="NormalBPBHEB"/>
        <w:numPr>
          <w:ilvl w:val="0"/>
          <w:numId w:val="24"/>
        </w:numPr>
      </w:pPr>
      <w:r w:rsidRPr="0024506B">
        <w:rPr>
          <w:b/>
          <w:bCs/>
        </w:rPr>
        <w:t xml:space="preserve">Layer </w:t>
      </w:r>
      <w:r w:rsidR="00381CD2">
        <w:rPr>
          <w:b/>
          <w:bCs/>
        </w:rPr>
        <w:t>f</w:t>
      </w:r>
      <w:r w:rsidRPr="0024506B">
        <w:rPr>
          <w:b/>
          <w:bCs/>
        </w:rPr>
        <w:t>reezing</w:t>
      </w:r>
      <w:r w:rsidRPr="0024506B">
        <w:t xml:space="preserve">: </w:t>
      </w:r>
      <w:r w:rsidR="00936E55">
        <w:t xml:space="preserve">The parameters of all layers in the BERT model, except the classification head, are frozen by setting the </w:t>
      </w:r>
      <w:r w:rsidR="00936E55" w:rsidRPr="00381CD2">
        <w:rPr>
          <w:rStyle w:val="CodeinTextBPBHEBChar"/>
        </w:rPr>
        <w:t>requires_grad</w:t>
      </w:r>
      <w:r w:rsidR="00BF2036" w:rsidRPr="00381CD2">
        <w:rPr>
          <w:rStyle w:val="CodeinTextBPBHEBChar"/>
        </w:rPr>
        <w:t xml:space="preserve"> </w:t>
      </w:r>
      <w:r w:rsidR="00BF2036">
        <w:t>a</w:t>
      </w:r>
      <w:r w:rsidR="00936E55">
        <w:t>ttribute. This stops weight updates during backpropagation, maintaining the pre-trained model's language understanding representations</w:t>
      </w:r>
      <w:r w:rsidRPr="0024506B">
        <w:t>.</w:t>
      </w:r>
    </w:p>
    <w:p w14:paraId="61B866EA" w14:textId="3ED14A14" w:rsidR="0024506B" w:rsidRPr="0024506B" w:rsidRDefault="0024506B" w:rsidP="00381CD2">
      <w:pPr>
        <w:pStyle w:val="NormalBPBHEB"/>
        <w:numPr>
          <w:ilvl w:val="0"/>
          <w:numId w:val="24"/>
        </w:numPr>
      </w:pPr>
      <w:r w:rsidRPr="0024506B">
        <w:rPr>
          <w:b/>
          <w:bCs/>
        </w:rPr>
        <w:t xml:space="preserve">Training </w:t>
      </w:r>
      <w:r w:rsidR="00381CD2">
        <w:rPr>
          <w:b/>
          <w:bCs/>
        </w:rPr>
        <w:t>a</w:t>
      </w:r>
      <w:r w:rsidRPr="0024506B">
        <w:rPr>
          <w:b/>
          <w:bCs/>
        </w:rPr>
        <w:t>rguments</w:t>
      </w:r>
      <w:r w:rsidRPr="0024506B">
        <w:t>: The training parameters, such as the number of epochs, batch size, and output directory, are defined. These parameters control the fine-tuning process.</w:t>
      </w:r>
    </w:p>
    <w:p w14:paraId="7A510D39" w14:textId="567C46CA" w:rsidR="0024506B" w:rsidRPr="0024506B" w:rsidRDefault="0024506B" w:rsidP="00381CD2">
      <w:pPr>
        <w:pStyle w:val="NormalBPBHEB"/>
        <w:numPr>
          <w:ilvl w:val="0"/>
          <w:numId w:val="24"/>
        </w:numPr>
      </w:pPr>
      <w:r w:rsidRPr="0024506B">
        <w:rPr>
          <w:b/>
          <w:bCs/>
        </w:rPr>
        <w:t xml:space="preserve">Trainer </w:t>
      </w:r>
      <w:r w:rsidR="00381CD2">
        <w:rPr>
          <w:b/>
          <w:bCs/>
        </w:rPr>
        <w:t>i</w:t>
      </w:r>
      <w:r w:rsidRPr="0024506B">
        <w:rPr>
          <w:b/>
          <w:bCs/>
        </w:rPr>
        <w:t>nitialization</w:t>
      </w:r>
      <w:r w:rsidRPr="0024506B">
        <w:t xml:space="preserve">: </w:t>
      </w:r>
      <w:r w:rsidR="00936E55">
        <w:t xml:space="preserve">The </w:t>
      </w:r>
      <w:r w:rsidR="00936E55" w:rsidRPr="00381CD2">
        <w:rPr>
          <w:rStyle w:val="CodeinTextBPBHEBChar"/>
        </w:rPr>
        <w:t>Trainer</w:t>
      </w:r>
      <w:r w:rsidR="00936E55">
        <w:t xml:space="preserve"> class streamlines the fine-tuning process by handling the training loop, optimization, and evaluation. The dataset and training arguments are provided to the </w:t>
      </w:r>
      <w:r w:rsidR="00936E55" w:rsidRPr="00381CD2">
        <w:rPr>
          <w:rStyle w:val="CodeinTextBPBHEBChar"/>
        </w:rPr>
        <w:t>Trainer</w:t>
      </w:r>
      <w:r w:rsidR="00936E55">
        <w:t xml:space="preserve"> instance</w:t>
      </w:r>
      <w:r w:rsidRPr="0024506B">
        <w:t>.</w:t>
      </w:r>
    </w:p>
    <w:p w14:paraId="12754B55" w14:textId="432183CA" w:rsidR="0024506B" w:rsidRDefault="0024506B" w:rsidP="00381CD2">
      <w:pPr>
        <w:pStyle w:val="NormalBPBHEB"/>
        <w:numPr>
          <w:ilvl w:val="0"/>
          <w:numId w:val="24"/>
        </w:numPr>
      </w:pPr>
      <w:r w:rsidRPr="0024506B">
        <w:rPr>
          <w:b/>
          <w:bCs/>
        </w:rPr>
        <w:t>Fine-</w:t>
      </w:r>
      <w:r w:rsidR="00381CD2">
        <w:rPr>
          <w:b/>
          <w:bCs/>
        </w:rPr>
        <w:t>t</w:t>
      </w:r>
      <w:r w:rsidRPr="0024506B">
        <w:rPr>
          <w:b/>
          <w:bCs/>
        </w:rPr>
        <w:t>uning</w:t>
      </w:r>
      <w:r w:rsidRPr="0024506B">
        <w:t xml:space="preserve">: The </w:t>
      </w:r>
      <w:r w:rsidRPr="00381CD2">
        <w:rPr>
          <w:rStyle w:val="CodeinTextBPBHEBChar"/>
        </w:rPr>
        <w:t>train()</w:t>
      </w:r>
      <w:r w:rsidRPr="0024506B">
        <w:t xml:space="preserve"> method fine-tunes the classification head while keeping the frozen layers unchanged. This ensures that the model </w:t>
      </w:r>
      <w:r w:rsidR="00145D17" w:rsidRPr="0024506B">
        <w:t>uses</w:t>
      </w:r>
      <w:r w:rsidRPr="0024506B">
        <w:t xml:space="preserve"> its pre-trained knowledge while adapting to the specific task.</w:t>
      </w:r>
    </w:p>
    <w:p w14:paraId="1293E109" w14:textId="77777777" w:rsidR="00381CD2" w:rsidRPr="0024506B" w:rsidRDefault="00381CD2" w:rsidP="00381CD2">
      <w:pPr>
        <w:pStyle w:val="NormalBPBHEB"/>
      </w:pPr>
    </w:p>
    <w:p w14:paraId="38D7A6AA" w14:textId="19D9FE4E" w:rsidR="0024506B" w:rsidRPr="0024506B" w:rsidRDefault="0024506B" w:rsidP="00381CD2">
      <w:pPr>
        <w:pStyle w:val="Heading3BPBHEB"/>
      </w:pPr>
      <w:r w:rsidRPr="0024506B">
        <w:t>Observations</w:t>
      </w:r>
    </w:p>
    <w:p w14:paraId="442196BB" w14:textId="7795BB17" w:rsidR="0024506B" w:rsidRDefault="00853A57" w:rsidP="00381CD2">
      <w:pPr>
        <w:pStyle w:val="NormalBPBHEB"/>
      </w:pPr>
      <w:r>
        <w:t>Freezing layers can reduce training time and lower the risk of overfitting, especially with small datasets. However, it might limit the model's ability to adapt to new tasks requiring significant changes in its representations. Trying different freezing strategies, such as unfreezing specific layers closer to the output, can help find a balance between efficiency and task-specific performance. For example, unfreezing the last few transformer layers may improve adaptability without greatly increasing computational costs.</w:t>
      </w:r>
    </w:p>
    <w:p w14:paraId="30A85817" w14:textId="77777777" w:rsidR="00381CD2" w:rsidRPr="0024506B" w:rsidRDefault="00381CD2" w:rsidP="00381CD2">
      <w:pPr>
        <w:pStyle w:val="NormalBPBHEB"/>
      </w:pPr>
    </w:p>
    <w:p w14:paraId="7E9C15F7" w14:textId="77777777" w:rsidR="00E34807" w:rsidRPr="00E34807" w:rsidRDefault="00E34807" w:rsidP="00381CD2">
      <w:pPr>
        <w:pStyle w:val="Heading1BPBHEB"/>
      </w:pPr>
      <w:r w:rsidRPr="00E34807">
        <w:t>Conclusion</w:t>
      </w:r>
    </w:p>
    <w:p w14:paraId="4503A2D6" w14:textId="55545D73" w:rsidR="00E34807" w:rsidRPr="00E34807" w:rsidRDefault="00853A57" w:rsidP="00381CD2">
      <w:pPr>
        <w:pStyle w:val="NormalBPBHEB"/>
      </w:pPr>
      <w:r>
        <w:t xml:space="preserve">In </w:t>
      </w:r>
      <w:r w:rsidR="00381CD2">
        <w:t>this chapter</w:t>
      </w:r>
      <w:r>
        <w:t>, we explored the powerful potential of transfer learning in NLP, emphasizing its efficiency, adaptability, and ability to improve performance on specialized tasks. Using pre-trained models like BERT and DistilBERT within the Hugging Face Diffusion library, we examined techniques such as fine-tuning, feature extraction, and layer freezing to enhance models for various applications. The chapter included practical examples of adapting these models for sentiment analysis and text classification, demonstrating their flexibility in real-world situations.</w:t>
      </w:r>
    </w:p>
    <w:p w14:paraId="447AF2B2" w14:textId="77777777" w:rsidR="00381CD2" w:rsidRDefault="00853A57" w:rsidP="00381CD2">
      <w:pPr>
        <w:pStyle w:val="NormalBPBHEB"/>
      </w:pPr>
      <w:r>
        <w:t>The direct exercises and in-depth case studies gave readers a complete toolkit for using transfer learning techniques in their NLP projects. By understanding and applying these methods, practitioners can greatly reduce training times and improve model performance, even with limited labeled data.</w:t>
      </w:r>
      <w:r w:rsidR="00381CD2">
        <w:t xml:space="preserve"> </w:t>
      </w:r>
    </w:p>
    <w:p w14:paraId="36BEE0B1" w14:textId="28902CD5" w:rsidR="00E34807" w:rsidRDefault="00F0088D" w:rsidP="00381CD2">
      <w:pPr>
        <w:pStyle w:val="NormalBPBHEB"/>
      </w:pPr>
      <w:r>
        <w:t xml:space="preserve">With a </w:t>
      </w:r>
      <w:r w:rsidR="00381CD2">
        <w:t xml:space="preserve">deeper understanding of the foundation of </w:t>
      </w:r>
      <w:r>
        <w:t xml:space="preserve">transfer learning, </w:t>
      </w:r>
      <w:r w:rsidR="00381CD2">
        <w:t>the next chapter will</w:t>
      </w:r>
      <w:r>
        <w:t xml:space="preserve"> explore advanced applications of these techniques across various industries. Titled </w:t>
      </w:r>
      <w:r w:rsidRPr="00381CD2">
        <w:rPr>
          <w:i/>
          <w:iCs/>
        </w:rPr>
        <w:t>Advanced Generative Applications in NLP and Beyond</w:t>
      </w:r>
      <w:r>
        <w:t xml:space="preserve">, </w:t>
      </w:r>
      <w:r w:rsidR="00381CD2">
        <w:t>Chapter 6</w:t>
      </w:r>
      <w:r>
        <w:t xml:space="preserve"> will demonstrate how pre-trained models are used in creative and technical fields to solve complex problems. Through detailed case studies and innovative use cases, we will examine the broader implications of these technologies in shaping the future of AI-driven workflows.</w:t>
      </w:r>
    </w:p>
    <w:p w14:paraId="65C2C893" w14:textId="695C1466" w:rsidR="00E34807" w:rsidRDefault="00E34807" w:rsidP="00381CD2">
      <w:pPr>
        <w:pStyle w:val="NormalBPBHEB"/>
      </w:pPr>
    </w:p>
    <w:p w14:paraId="5A575C3F" w14:textId="587F0313" w:rsidR="00381CD2" w:rsidRDefault="00381CD2" w:rsidP="00381CD2">
      <w:pPr>
        <w:pStyle w:val="Heading1BPBHEB"/>
      </w:pPr>
      <w:r>
        <w:t>References</w:t>
      </w:r>
    </w:p>
    <w:p w14:paraId="647ACF00" w14:textId="2E8DADCA" w:rsidR="00381CD2" w:rsidRDefault="00381CD2" w:rsidP="00381CD2">
      <w:pPr>
        <w:pStyle w:val="NormalBPBHEB"/>
        <w:numPr>
          <w:ilvl w:val="0"/>
          <w:numId w:val="25"/>
        </w:numPr>
      </w:pPr>
      <w:r>
        <w:t xml:space="preserve">S. Ruder, M. E. Peters, S. Swayamdipta and T. Wolf, "Transfer Learning in NLP," in Proceedings of NAACL 2019 Tutorial, 2019. </w:t>
      </w:r>
    </w:p>
    <w:p w14:paraId="56642557" w14:textId="0C50F3BB" w:rsidR="00381CD2" w:rsidRDefault="00381CD2" w:rsidP="00381CD2">
      <w:pPr>
        <w:pStyle w:val="NormalBPBHEB"/>
        <w:numPr>
          <w:ilvl w:val="0"/>
          <w:numId w:val="25"/>
        </w:numPr>
      </w:pPr>
      <w:r>
        <w:t xml:space="preserve">J. Howard and S. Ruder, "Universal language model fine-tuning for text classification," 2018. </w:t>
      </w:r>
    </w:p>
    <w:p w14:paraId="5AF95B7D" w14:textId="18A2FC24" w:rsidR="00381CD2" w:rsidRDefault="00381CD2" w:rsidP="00381CD2">
      <w:pPr>
        <w:pStyle w:val="NormalBPBHEB"/>
        <w:numPr>
          <w:ilvl w:val="0"/>
          <w:numId w:val="25"/>
        </w:numPr>
      </w:pPr>
      <w:r>
        <w:t xml:space="preserve">J. Devlin, M.-W. Chang, K. Lee and K. Toutanova, "BERT: Pre-training of deep bidirectional transformers for language understanding," 2019. </w:t>
      </w:r>
    </w:p>
    <w:p w14:paraId="2B379EEE" w14:textId="3FAFB530" w:rsidR="00381CD2" w:rsidRDefault="00381CD2" w:rsidP="00381CD2">
      <w:pPr>
        <w:pStyle w:val="NormalBPBHEB"/>
        <w:numPr>
          <w:ilvl w:val="0"/>
          <w:numId w:val="25"/>
        </w:numPr>
      </w:pPr>
      <w:r>
        <w:t xml:space="preserve">C. Raffel, "Exploring the limits of transfer learning with a unified text-to-text transformer," 2020. </w:t>
      </w:r>
    </w:p>
    <w:p w14:paraId="0FD8E61B" w14:textId="52C6D08C" w:rsidR="00381CD2" w:rsidRDefault="00381CD2" w:rsidP="00381CD2">
      <w:pPr>
        <w:pStyle w:val="NormalBPBHEB"/>
        <w:numPr>
          <w:ilvl w:val="0"/>
          <w:numId w:val="25"/>
        </w:numPr>
      </w:pPr>
      <w:r>
        <w:t xml:space="preserve">J. Lee, "BioBERT: A pre-trained biomedical language representation model for biomedical text mining," Bioinformatics, vol. 36, pp. 1234, 1240, 2020. </w:t>
      </w:r>
    </w:p>
    <w:p w14:paraId="0F0064E4" w14:textId="303B6A18" w:rsidR="00381CD2" w:rsidRDefault="00381CD2" w:rsidP="00381CD2">
      <w:pPr>
        <w:pStyle w:val="NormalBPBHEB"/>
        <w:numPr>
          <w:ilvl w:val="0"/>
          <w:numId w:val="25"/>
        </w:numPr>
      </w:pPr>
      <w:r>
        <w:t xml:space="preserve">A. Conneau, "Unsupervised cross-lingual representation learning at scale," 2020. </w:t>
      </w:r>
    </w:p>
    <w:p w14:paraId="1D2B3275" w14:textId="7261EF63" w:rsidR="00381CD2" w:rsidRDefault="00381CD2" w:rsidP="00381CD2">
      <w:pPr>
        <w:pStyle w:val="NormalBPBHEB"/>
        <w:numPr>
          <w:ilvl w:val="0"/>
          <w:numId w:val="25"/>
        </w:numPr>
      </w:pPr>
      <w:r>
        <w:t xml:space="preserve">T. Pires, E. Schlinger and D. Garrette, "How Multilingual is Multilingual BERT?," in Proceedings of the 57th Annual Meeting of the Association for Computational Linguistics, 2019. </w:t>
      </w:r>
    </w:p>
    <w:p w14:paraId="1D3B6BC0" w14:textId="32298C8C" w:rsidR="00381CD2" w:rsidRDefault="00381CD2" w:rsidP="00381CD2">
      <w:pPr>
        <w:pStyle w:val="NormalBPBHEB"/>
        <w:numPr>
          <w:ilvl w:val="0"/>
          <w:numId w:val="25"/>
        </w:numPr>
      </w:pPr>
      <w:r>
        <w:t xml:space="preserve">T. Brown, B. Mann, N. Ryder, M. Subbiah, J. D. Kaplan, P. Dhariwal, A. Neelakantan, P. Shyam, G. Sastry, A. Askell, S. Agarwal, A. Herbert-Voss, G. Krueger, T. Henighan, R. Child, A. Ramesh, D. M. Ziegler, J. Wu, C. Winter and D. Amodei, "Language Models are Few-Shot Learners," Advances in Neural Information Processing Systems, vol. 33, p. 1877–1901, 2020. </w:t>
      </w:r>
    </w:p>
    <w:p w14:paraId="0BA175E7" w14:textId="7F0199C4" w:rsidR="00381CD2" w:rsidRDefault="00381CD2" w:rsidP="00381CD2">
      <w:pPr>
        <w:pStyle w:val="NormalBPBHEB"/>
        <w:numPr>
          <w:ilvl w:val="0"/>
          <w:numId w:val="25"/>
        </w:numPr>
      </w:pPr>
      <w:r>
        <w:t xml:space="preserve">V. Sanh, D. L. J. Chaumond and T. Wolf, "DistilBERT, a distilled version of BERT: smaller, faster, cheaper and lighter," 2019. </w:t>
      </w:r>
    </w:p>
    <w:p w14:paraId="4C34C787" w14:textId="7B74FC45" w:rsidR="00381CD2" w:rsidRDefault="00381CD2" w:rsidP="00381CD2">
      <w:pPr>
        <w:pStyle w:val="NormalBPBHEB"/>
        <w:numPr>
          <w:ilvl w:val="0"/>
          <w:numId w:val="25"/>
        </w:numPr>
      </w:pPr>
      <w:r>
        <w:t xml:space="preserve">I. Chalkidis, M. Fergadiotis, P. Malakasiotis, N. Aletras and I. Androutsopoulos, "LEGAL-BERT: The Muppets straight out of law school," 2020. </w:t>
      </w:r>
    </w:p>
    <w:p w14:paraId="1FD7711E" w14:textId="51FEDDE0" w:rsidR="00381CD2" w:rsidRDefault="00381CD2" w:rsidP="00381CD2">
      <w:pPr>
        <w:pStyle w:val="NormalBPBHEB"/>
        <w:numPr>
          <w:ilvl w:val="0"/>
          <w:numId w:val="25"/>
        </w:numPr>
      </w:pPr>
      <w:r>
        <w:t xml:space="preserve">N. Srivastava, G. Hinton, A. Krizhevsky, I. Sutskever and R. Salakhutdinov, "Dropout: A Simple Way to Prevent Neural Networks from Overfitting," Journal of Machine Learning Research, vol. 15, no. 56, p. 1929–1958, 2014. </w:t>
      </w:r>
    </w:p>
    <w:p w14:paraId="271B5508" w14:textId="3992A920" w:rsidR="00381CD2" w:rsidRDefault="00381CD2" w:rsidP="00381CD2">
      <w:pPr>
        <w:pStyle w:val="NormalBPBHEB"/>
        <w:numPr>
          <w:ilvl w:val="0"/>
          <w:numId w:val="25"/>
        </w:numPr>
      </w:pPr>
      <w:r>
        <w:t xml:space="preserve">X. Zhang, Z. J. and Y. LeCun, "Character-level Convolutional Networks for Text Classificatio," Advances in Neural Information Processing Systems, vol. 28, p. 649–657, 2015. </w:t>
      </w:r>
    </w:p>
    <w:p w14:paraId="5E99D22C" w14:textId="4A6F06CB" w:rsidR="00381CD2" w:rsidRDefault="00381CD2" w:rsidP="00381CD2">
      <w:pPr>
        <w:pStyle w:val="NormalBPBHEB"/>
        <w:numPr>
          <w:ilvl w:val="0"/>
          <w:numId w:val="25"/>
        </w:numPr>
      </w:pPr>
      <w:r>
        <w:t xml:space="preserve">Y. Liu, M. Ott, N. Goyal, J. Du, M. Joshi, D. Chen, O. Levy, M. Lewis, L. Zettlemoyer and V. Stoyanov, "RoBERTa: A Robustly Optimized BERT Pretraining Approach," 2019. </w:t>
      </w:r>
    </w:p>
    <w:p w14:paraId="396F8B4F" w14:textId="35C09674" w:rsidR="00381CD2" w:rsidRPr="00E34807" w:rsidRDefault="00381CD2" w:rsidP="00381CD2">
      <w:pPr>
        <w:pStyle w:val="NormalBPBHEB"/>
      </w:pPr>
    </w:p>
    <w:sectPr w:rsidR="00381CD2" w:rsidRPr="00E34807" w:rsidSect="00A6637A">
      <w:footerReference w:type="first" r:id="rId19"/>
      <w:pgSz w:w="11906" w:h="16838" w:code="9"/>
      <w:pgMar w:top="1440" w:right="1440" w:bottom="1440" w:left="1440" w:header="1973" w:footer="2347" w:gutter="0"/>
      <w:cols w:space="708"/>
      <w:titlePg/>
      <w:docGrid w:linePitch="360"/>
      <w:sectPrChange w:id="222" w:author="Srishti" w:date="2025-10-25T01:19:00Z" w16du:dateUtc="2025-10-24T19:49:00Z">
        <w:sectPr w:rsidR="00381CD2" w:rsidRPr="00E34807" w:rsidSect="00A6637A">
          <w:pgSz w:w="12240" w:h="15840" w:code="1"/>
          <w:pgMar w:top="2347" w:right="2160" w:bottom="2707" w:left="2160" w:header="1973" w:footer="2347"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 w:author="Srishti" w:date="2025-10-25T01:26:00Z" w:initials="SS">
    <w:p w14:paraId="16803A48" w14:textId="77777777" w:rsidR="00BD5229" w:rsidRDefault="00BD5229" w:rsidP="00BD5229">
      <w:pPr>
        <w:pStyle w:val="CommentText"/>
      </w:pPr>
      <w:r>
        <w:rPr>
          <w:rStyle w:val="CommentReference"/>
        </w:rPr>
        <w:annotationRef/>
      </w:r>
      <w:r>
        <w:t xml:space="preserve">Kindly note that since objectives are written in a paragraph format, I have converted the bulleted list into a paragraph. Kindly check if it is correct, in case it is not, kindly make the deemed or necessary changes. </w:t>
      </w:r>
    </w:p>
  </w:comment>
  <w:comment w:id="93" w:author="Srishti" w:date="2025-10-25T01:33:00Z" w:initials="SS">
    <w:p w14:paraId="06AE27AF" w14:textId="77777777" w:rsidR="00331454" w:rsidRDefault="00331454" w:rsidP="00331454">
      <w:pPr>
        <w:pStyle w:val="CommentText"/>
      </w:pPr>
      <w:r>
        <w:rPr>
          <w:rStyle w:val="CommentReference"/>
        </w:rPr>
        <w:annotationRef/>
      </w:r>
      <w:r>
        <w:t>Kindly rephrase the figure caption and keep it limited to 5-7 words only.</w:t>
      </w:r>
    </w:p>
  </w:comment>
  <w:comment w:id="217" w:author="Srishti" w:date="2025-10-26T05:18:00Z" w:initials="SS">
    <w:p w14:paraId="46316367" w14:textId="77777777" w:rsidR="005A54D4" w:rsidRDefault="005A54D4" w:rsidP="005A54D4">
      <w:pPr>
        <w:pStyle w:val="CommentText"/>
      </w:pPr>
      <w:r>
        <w:rPr>
          <w:rStyle w:val="CommentReference"/>
        </w:rPr>
        <w:annotationRef/>
      </w:r>
      <w:r>
        <w:t xml:space="preserve">Kindly rephrase the figure caption and keep it limited to 5-7 words only. Additionally, since the caption is meaningful as well, so if possible kindly include it in the lead-in statement. </w:t>
      </w:r>
    </w:p>
  </w:comment>
  <w:comment w:id="219" w:author="Srishti" w:date="2025-10-26T05:36:00Z" w:initials="SS">
    <w:p w14:paraId="4D8D0D9B" w14:textId="77777777" w:rsidR="00DE3E57" w:rsidRDefault="00DE3E57" w:rsidP="00DE3E57">
      <w:pPr>
        <w:pStyle w:val="CommentText"/>
      </w:pPr>
      <w:r>
        <w:rPr>
          <w:rStyle w:val="CommentReference"/>
        </w:rPr>
        <w:annotationRef/>
      </w:r>
      <w:r>
        <w:t>Kindly shorten the figure caption and keep it limited to 5-7 words only.</w:t>
      </w:r>
    </w:p>
  </w:comment>
  <w:comment w:id="220" w:author="Srishti" w:date="2025-10-26T15:49:00Z" w:initials="SS">
    <w:p w14:paraId="695ABC67" w14:textId="77777777" w:rsidR="002B343E" w:rsidRDefault="002B343E" w:rsidP="002B343E">
      <w:pPr>
        <w:pStyle w:val="CommentText"/>
      </w:pPr>
      <w:r>
        <w:rPr>
          <w:rStyle w:val="CommentReference"/>
        </w:rPr>
        <w:annotationRef/>
      </w:r>
      <w:r>
        <w:t>Good explanation, kindly include it in the content and provide an alternative and a shorter figure caption, around 5-7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803A48" w15:done="0"/>
  <w15:commentEx w15:paraId="06AE27AF" w15:done="0"/>
  <w15:commentEx w15:paraId="46316367" w15:done="0"/>
  <w15:commentEx w15:paraId="4D8D0D9B" w15:done="0"/>
  <w15:commentEx w15:paraId="695ABC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C6C68F" w16cex:dateUtc="2025-10-24T19:56:00Z"/>
  <w16cex:commentExtensible w16cex:durableId="044DC9EC" w16cex:dateUtc="2025-10-24T20:03:00Z"/>
  <w16cex:commentExtensible w16cex:durableId="1C667FC2" w16cex:dateUtc="2025-10-25T23:48:00Z"/>
  <w16cex:commentExtensible w16cex:durableId="4A2F3818" w16cex:dateUtc="2025-10-26T00:06:00Z"/>
  <w16cex:commentExtensible w16cex:durableId="7A98CB63" w16cex:dateUtc="2025-10-26T1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803A48" w16cid:durableId="1EC6C68F"/>
  <w16cid:commentId w16cid:paraId="06AE27AF" w16cid:durableId="044DC9EC"/>
  <w16cid:commentId w16cid:paraId="46316367" w16cid:durableId="1C667FC2"/>
  <w16cid:commentId w16cid:paraId="4D8D0D9B" w16cid:durableId="4A2F3818"/>
  <w16cid:commentId w16cid:paraId="695ABC67" w16cid:durableId="7A98CB6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7B773B" w14:textId="77777777" w:rsidR="00A90D54" w:rsidRDefault="00A90D54" w:rsidP="006D459B">
      <w:pPr>
        <w:spacing w:line="240" w:lineRule="auto"/>
      </w:pPr>
      <w:r>
        <w:separator/>
      </w:r>
    </w:p>
  </w:endnote>
  <w:endnote w:type="continuationSeparator" w:id="0">
    <w:p w14:paraId="288F4A37" w14:textId="77777777" w:rsidR="00A90D54" w:rsidRDefault="00A90D54" w:rsidP="006D4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D9317" w14:textId="75D1A7F6" w:rsidR="006D459B" w:rsidRDefault="006D459B">
    <w:pPr>
      <w:pStyle w:val="Footer"/>
    </w:pPr>
    <w:r>
      <w:rPr>
        <w:noProof/>
      </w:rPr>
      <mc:AlternateContent>
        <mc:Choice Requires="wpg">
          <w:drawing>
            <wp:anchor distT="0" distB="0" distL="114300" distR="114300" simplePos="0" relativeHeight="251659264" behindDoc="0" locked="0" layoutInCell="1" allowOverlap="1" wp14:anchorId="0725802E" wp14:editId="08C62287">
              <wp:simplePos x="0" y="0"/>
              <wp:positionH relativeFrom="page">
                <wp:align>left</wp:align>
              </wp:positionH>
              <wp:positionV relativeFrom="bottomMargin">
                <wp:align>center</wp:align>
              </wp:positionV>
              <wp:extent cx="691515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91515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C4BB" w14:textId="37512413" w:rsidR="006D459B" w:rsidRPr="00A6637A"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D459B" w:rsidRPr="00A6637A">
                                  <w:rPr>
                                    <w:caps/>
                                    <w:color w:val="808080" w:themeColor="background1" w:themeShade="80"/>
                                    <w:sz w:val="20"/>
                                    <w:szCs w:val="20"/>
                                    <w:lang w:val="pt-BR"/>
                                  </w:rPr>
                                  <w:t>DOI: 10.22541/au.173627634.41673828/v1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25802E" id="Group 166" o:spid="_x0000_s1027" style="position:absolute;margin-left:0;margin-top:0;width:544.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2DA9C4BB" w14:textId="37512413" w:rsidR="006D459B" w:rsidRPr="00A6637A"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D459B" w:rsidRPr="00A6637A">
                            <w:rPr>
                              <w:caps/>
                              <w:color w:val="808080" w:themeColor="background1" w:themeShade="80"/>
                              <w:sz w:val="20"/>
                              <w:szCs w:val="20"/>
                              <w:lang w:val="pt-BR"/>
                            </w:rPr>
                            <w:t>DOI: 10.22541/au.173627634.41673828/v1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0537C" w14:textId="77777777" w:rsidR="00A90D54" w:rsidRDefault="00A90D54" w:rsidP="006D459B">
      <w:pPr>
        <w:spacing w:line="240" w:lineRule="auto"/>
      </w:pPr>
      <w:r>
        <w:separator/>
      </w:r>
    </w:p>
  </w:footnote>
  <w:footnote w:type="continuationSeparator" w:id="0">
    <w:p w14:paraId="1CAFA637" w14:textId="77777777" w:rsidR="00A90D54" w:rsidRDefault="00A90D54" w:rsidP="006D45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0901CF"/>
    <w:multiLevelType w:val="multilevel"/>
    <w:tmpl w:val="03C02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C2492C"/>
    <w:multiLevelType w:val="hybridMultilevel"/>
    <w:tmpl w:val="C238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0505D"/>
    <w:multiLevelType w:val="multilevel"/>
    <w:tmpl w:val="8796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9475B0"/>
    <w:multiLevelType w:val="hybridMultilevel"/>
    <w:tmpl w:val="5D72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00452"/>
    <w:multiLevelType w:val="multilevel"/>
    <w:tmpl w:val="00BA2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CD76F3"/>
    <w:multiLevelType w:val="hybridMultilevel"/>
    <w:tmpl w:val="317A9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863D2"/>
    <w:multiLevelType w:val="multilevel"/>
    <w:tmpl w:val="686A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8929AC"/>
    <w:multiLevelType w:val="multilevel"/>
    <w:tmpl w:val="C5B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692CB3"/>
    <w:multiLevelType w:val="multilevel"/>
    <w:tmpl w:val="246A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6003D1"/>
    <w:multiLevelType w:val="multilevel"/>
    <w:tmpl w:val="24EE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906A06"/>
    <w:multiLevelType w:val="multilevel"/>
    <w:tmpl w:val="5CA4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FF506E"/>
    <w:multiLevelType w:val="multilevel"/>
    <w:tmpl w:val="894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ED6EDD"/>
    <w:multiLevelType w:val="multilevel"/>
    <w:tmpl w:val="C978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F265D"/>
    <w:multiLevelType w:val="hybridMultilevel"/>
    <w:tmpl w:val="8BA2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5203DB"/>
    <w:multiLevelType w:val="multilevel"/>
    <w:tmpl w:val="289A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4D7578"/>
    <w:multiLevelType w:val="hybridMultilevel"/>
    <w:tmpl w:val="A57E5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5B7C94"/>
    <w:multiLevelType w:val="multilevel"/>
    <w:tmpl w:val="241CB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723CD1"/>
    <w:multiLevelType w:val="multilevel"/>
    <w:tmpl w:val="D2D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40123"/>
    <w:multiLevelType w:val="multilevel"/>
    <w:tmpl w:val="7EC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0"/>
  </w:num>
  <w:num w:numId="2" w16cid:durableId="888421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5065059">
    <w:abstractNumId w:val="3"/>
  </w:num>
  <w:num w:numId="4" w16cid:durableId="280691821">
    <w:abstractNumId w:val="14"/>
    <w:lvlOverride w:ilvl="0">
      <w:startOverride w:val="1"/>
    </w:lvlOverride>
  </w:num>
  <w:num w:numId="5" w16cid:durableId="397557722">
    <w:abstractNumId w:val="9"/>
  </w:num>
  <w:num w:numId="6" w16cid:durableId="13700457">
    <w:abstractNumId w:val="13"/>
    <w:lvlOverride w:ilvl="0">
      <w:startOverride w:val="1"/>
    </w:lvlOverride>
  </w:num>
  <w:num w:numId="7" w16cid:durableId="203832220">
    <w:abstractNumId w:val="21"/>
  </w:num>
  <w:num w:numId="8" w16cid:durableId="1334992824">
    <w:abstractNumId w:val="7"/>
  </w:num>
  <w:num w:numId="9" w16cid:durableId="1156460236">
    <w:abstractNumId w:val="19"/>
    <w:lvlOverride w:ilvl="0">
      <w:startOverride w:val="1"/>
    </w:lvlOverride>
  </w:num>
  <w:num w:numId="10" w16cid:durableId="715931941">
    <w:abstractNumId w:val="1"/>
    <w:lvlOverride w:ilvl="0">
      <w:startOverride w:val="1"/>
    </w:lvlOverride>
  </w:num>
  <w:num w:numId="11" w16cid:durableId="498541116">
    <w:abstractNumId w:val="8"/>
    <w:lvlOverride w:ilvl="0">
      <w:startOverride w:val="1"/>
    </w:lvlOverride>
  </w:num>
  <w:num w:numId="12" w16cid:durableId="270091093">
    <w:abstractNumId w:val="11"/>
  </w:num>
  <w:num w:numId="13" w16cid:durableId="857425899">
    <w:abstractNumId w:val="17"/>
    <w:lvlOverride w:ilvl="0">
      <w:startOverride w:val="1"/>
    </w:lvlOverride>
  </w:num>
  <w:num w:numId="14" w16cid:durableId="211701274">
    <w:abstractNumId w:val="20"/>
  </w:num>
  <w:num w:numId="15" w16cid:durableId="1111975307">
    <w:abstractNumId w:val="12"/>
  </w:num>
  <w:num w:numId="16" w16cid:durableId="973875835">
    <w:abstractNumId w:val="5"/>
  </w:num>
  <w:num w:numId="17" w16cid:durableId="1249650800">
    <w:abstractNumId w:val="16"/>
  </w:num>
  <w:num w:numId="18" w16cid:durableId="409932682">
    <w:abstractNumId w:val="0"/>
  </w:num>
  <w:num w:numId="19" w16cid:durableId="274871305">
    <w:abstractNumId w:val="0"/>
  </w:num>
  <w:num w:numId="20" w16cid:durableId="1004281950">
    <w:abstractNumId w:val="0"/>
  </w:num>
  <w:num w:numId="21" w16cid:durableId="1616596538">
    <w:abstractNumId w:val="15"/>
  </w:num>
  <w:num w:numId="22" w16cid:durableId="1840151614">
    <w:abstractNumId w:val="2"/>
  </w:num>
  <w:num w:numId="23" w16cid:durableId="229579020">
    <w:abstractNumId w:val="4"/>
  </w:num>
  <w:num w:numId="24" w16cid:durableId="1589653887">
    <w:abstractNumId w:val="6"/>
  </w:num>
  <w:num w:numId="25" w16cid:durableId="918557142">
    <w:abstractNumId w:val="1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revisionView w:markup="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56BA"/>
    <w:rsid w:val="000117F9"/>
    <w:rsid w:val="0002258E"/>
    <w:rsid w:val="00027B31"/>
    <w:rsid w:val="00034D2E"/>
    <w:rsid w:val="00035535"/>
    <w:rsid w:val="00042F71"/>
    <w:rsid w:val="0004373F"/>
    <w:rsid w:val="00047232"/>
    <w:rsid w:val="000612C9"/>
    <w:rsid w:val="0006149C"/>
    <w:rsid w:val="00061AD7"/>
    <w:rsid w:val="00062C82"/>
    <w:rsid w:val="000643FC"/>
    <w:rsid w:val="0006743D"/>
    <w:rsid w:val="000745FC"/>
    <w:rsid w:val="00075FA5"/>
    <w:rsid w:val="00086DB5"/>
    <w:rsid w:val="000A2181"/>
    <w:rsid w:val="000A537B"/>
    <w:rsid w:val="000A6297"/>
    <w:rsid w:val="000B45F7"/>
    <w:rsid w:val="000B6564"/>
    <w:rsid w:val="000C2790"/>
    <w:rsid w:val="000C3054"/>
    <w:rsid w:val="000C3085"/>
    <w:rsid w:val="000C392C"/>
    <w:rsid w:val="000D04AC"/>
    <w:rsid w:val="000D7F7B"/>
    <w:rsid w:val="000E393D"/>
    <w:rsid w:val="000F39DC"/>
    <w:rsid w:val="000F4385"/>
    <w:rsid w:val="000F4AD0"/>
    <w:rsid w:val="000F673A"/>
    <w:rsid w:val="00113219"/>
    <w:rsid w:val="00116551"/>
    <w:rsid w:val="00123A1A"/>
    <w:rsid w:val="0012511F"/>
    <w:rsid w:val="0013302E"/>
    <w:rsid w:val="00141AB1"/>
    <w:rsid w:val="00145D17"/>
    <w:rsid w:val="00147B26"/>
    <w:rsid w:val="00157E0F"/>
    <w:rsid w:val="0016188E"/>
    <w:rsid w:val="00165EED"/>
    <w:rsid w:val="0017480E"/>
    <w:rsid w:val="001776DB"/>
    <w:rsid w:val="0018299B"/>
    <w:rsid w:val="00182F76"/>
    <w:rsid w:val="0019753F"/>
    <w:rsid w:val="001A0F1C"/>
    <w:rsid w:val="001A33C7"/>
    <w:rsid w:val="001A3518"/>
    <w:rsid w:val="001A6069"/>
    <w:rsid w:val="001B150F"/>
    <w:rsid w:val="001B1A8B"/>
    <w:rsid w:val="001B3D3A"/>
    <w:rsid w:val="001B7302"/>
    <w:rsid w:val="001C2A02"/>
    <w:rsid w:val="001E5CD7"/>
    <w:rsid w:val="001E7740"/>
    <w:rsid w:val="001F0F4B"/>
    <w:rsid w:val="001F1CFA"/>
    <w:rsid w:val="001F462C"/>
    <w:rsid w:val="0020073A"/>
    <w:rsid w:val="00200F7B"/>
    <w:rsid w:val="00204BA3"/>
    <w:rsid w:val="002057E8"/>
    <w:rsid w:val="00207C25"/>
    <w:rsid w:val="00212253"/>
    <w:rsid w:val="0021442D"/>
    <w:rsid w:val="00217116"/>
    <w:rsid w:val="00217A7E"/>
    <w:rsid w:val="00227EB2"/>
    <w:rsid w:val="002328F1"/>
    <w:rsid w:val="0023375E"/>
    <w:rsid w:val="0023398E"/>
    <w:rsid w:val="00235DDE"/>
    <w:rsid w:val="0024506B"/>
    <w:rsid w:val="0024508B"/>
    <w:rsid w:val="00246675"/>
    <w:rsid w:val="0025053C"/>
    <w:rsid w:val="00251F34"/>
    <w:rsid w:val="0026066F"/>
    <w:rsid w:val="002735C0"/>
    <w:rsid w:val="00273BEE"/>
    <w:rsid w:val="00276FD2"/>
    <w:rsid w:val="00282284"/>
    <w:rsid w:val="00283AA0"/>
    <w:rsid w:val="00285A15"/>
    <w:rsid w:val="00297B6A"/>
    <w:rsid w:val="002A17B7"/>
    <w:rsid w:val="002A7053"/>
    <w:rsid w:val="002B343E"/>
    <w:rsid w:val="002B3E85"/>
    <w:rsid w:val="002B575F"/>
    <w:rsid w:val="002C165C"/>
    <w:rsid w:val="002C7D80"/>
    <w:rsid w:val="002D0326"/>
    <w:rsid w:val="002D0C65"/>
    <w:rsid w:val="002D7805"/>
    <w:rsid w:val="002F0EEE"/>
    <w:rsid w:val="00302FF1"/>
    <w:rsid w:val="003114F1"/>
    <w:rsid w:val="003165FF"/>
    <w:rsid w:val="003173C6"/>
    <w:rsid w:val="003173F2"/>
    <w:rsid w:val="00325F89"/>
    <w:rsid w:val="003260DB"/>
    <w:rsid w:val="00331454"/>
    <w:rsid w:val="00341DF7"/>
    <w:rsid w:val="00346D4B"/>
    <w:rsid w:val="00347F9F"/>
    <w:rsid w:val="00353AE6"/>
    <w:rsid w:val="00356839"/>
    <w:rsid w:val="00360E43"/>
    <w:rsid w:val="003714A4"/>
    <w:rsid w:val="003735A0"/>
    <w:rsid w:val="00381CD2"/>
    <w:rsid w:val="0038535C"/>
    <w:rsid w:val="00386256"/>
    <w:rsid w:val="003944F4"/>
    <w:rsid w:val="003A0387"/>
    <w:rsid w:val="003B6E22"/>
    <w:rsid w:val="003C3243"/>
    <w:rsid w:val="003C45C6"/>
    <w:rsid w:val="003C6359"/>
    <w:rsid w:val="003E2FD6"/>
    <w:rsid w:val="003E39CD"/>
    <w:rsid w:val="003E4476"/>
    <w:rsid w:val="003F3449"/>
    <w:rsid w:val="0040384F"/>
    <w:rsid w:val="00406C1C"/>
    <w:rsid w:val="004072D5"/>
    <w:rsid w:val="00413EC3"/>
    <w:rsid w:val="00422BA0"/>
    <w:rsid w:val="0043035F"/>
    <w:rsid w:val="00434CA3"/>
    <w:rsid w:val="004464C2"/>
    <w:rsid w:val="0045065D"/>
    <w:rsid w:val="004550A0"/>
    <w:rsid w:val="004559B3"/>
    <w:rsid w:val="00455F9A"/>
    <w:rsid w:val="004610D1"/>
    <w:rsid w:val="00467EBD"/>
    <w:rsid w:val="004705C7"/>
    <w:rsid w:val="00472C5F"/>
    <w:rsid w:val="0047308D"/>
    <w:rsid w:val="00481234"/>
    <w:rsid w:val="004853EE"/>
    <w:rsid w:val="0048696C"/>
    <w:rsid w:val="004875A4"/>
    <w:rsid w:val="0049790C"/>
    <w:rsid w:val="004A4885"/>
    <w:rsid w:val="004B0826"/>
    <w:rsid w:val="004B4090"/>
    <w:rsid w:val="004B553A"/>
    <w:rsid w:val="004C0374"/>
    <w:rsid w:val="004C479F"/>
    <w:rsid w:val="004E11BB"/>
    <w:rsid w:val="004F4735"/>
    <w:rsid w:val="004F5E13"/>
    <w:rsid w:val="00506B90"/>
    <w:rsid w:val="005101DA"/>
    <w:rsid w:val="00511551"/>
    <w:rsid w:val="005242D0"/>
    <w:rsid w:val="00526D7C"/>
    <w:rsid w:val="00527E44"/>
    <w:rsid w:val="0053335F"/>
    <w:rsid w:val="005336FE"/>
    <w:rsid w:val="0053434D"/>
    <w:rsid w:val="0054137A"/>
    <w:rsid w:val="00542DC2"/>
    <w:rsid w:val="00543EB5"/>
    <w:rsid w:val="00544302"/>
    <w:rsid w:val="00556E5E"/>
    <w:rsid w:val="00564ECC"/>
    <w:rsid w:val="00565974"/>
    <w:rsid w:val="00570370"/>
    <w:rsid w:val="00570E62"/>
    <w:rsid w:val="00575E49"/>
    <w:rsid w:val="00580C47"/>
    <w:rsid w:val="005A142E"/>
    <w:rsid w:val="005A54D4"/>
    <w:rsid w:val="005C1E9E"/>
    <w:rsid w:val="005D5EFE"/>
    <w:rsid w:val="005E734B"/>
    <w:rsid w:val="005F5DE0"/>
    <w:rsid w:val="005F6F32"/>
    <w:rsid w:val="0060629A"/>
    <w:rsid w:val="00606B0C"/>
    <w:rsid w:val="006129F1"/>
    <w:rsid w:val="00614F90"/>
    <w:rsid w:val="006173EF"/>
    <w:rsid w:val="006225F0"/>
    <w:rsid w:val="00624412"/>
    <w:rsid w:val="00624A0A"/>
    <w:rsid w:val="00625700"/>
    <w:rsid w:val="00625848"/>
    <w:rsid w:val="006263F5"/>
    <w:rsid w:val="0064129B"/>
    <w:rsid w:val="00641D62"/>
    <w:rsid w:val="006457E1"/>
    <w:rsid w:val="0064636B"/>
    <w:rsid w:val="006479CD"/>
    <w:rsid w:val="006564E6"/>
    <w:rsid w:val="00663244"/>
    <w:rsid w:val="006739BB"/>
    <w:rsid w:val="0068093D"/>
    <w:rsid w:val="00683D19"/>
    <w:rsid w:val="00685021"/>
    <w:rsid w:val="00696B15"/>
    <w:rsid w:val="006A0679"/>
    <w:rsid w:val="006B416C"/>
    <w:rsid w:val="006B4C6E"/>
    <w:rsid w:val="006D459B"/>
    <w:rsid w:val="006E003E"/>
    <w:rsid w:val="006E4A3B"/>
    <w:rsid w:val="006F7553"/>
    <w:rsid w:val="007112F3"/>
    <w:rsid w:val="007127C5"/>
    <w:rsid w:val="00714E28"/>
    <w:rsid w:val="00714EFF"/>
    <w:rsid w:val="00716B9F"/>
    <w:rsid w:val="00733CC1"/>
    <w:rsid w:val="0073533D"/>
    <w:rsid w:val="00737388"/>
    <w:rsid w:val="007401E1"/>
    <w:rsid w:val="00742F69"/>
    <w:rsid w:val="00752E3D"/>
    <w:rsid w:val="00754821"/>
    <w:rsid w:val="00757BA6"/>
    <w:rsid w:val="00760A21"/>
    <w:rsid w:val="00762BC6"/>
    <w:rsid w:val="00765F47"/>
    <w:rsid w:val="0076721A"/>
    <w:rsid w:val="00771105"/>
    <w:rsid w:val="00773F5B"/>
    <w:rsid w:val="00780C03"/>
    <w:rsid w:val="00783FFB"/>
    <w:rsid w:val="007852C7"/>
    <w:rsid w:val="007914B2"/>
    <w:rsid w:val="00794157"/>
    <w:rsid w:val="007A090E"/>
    <w:rsid w:val="007A271C"/>
    <w:rsid w:val="007B0791"/>
    <w:rsid w:val="007B34FD"/>
    <w:rsid w:val="007B5062"/>
    <w:rsid w:val="007C48FA"/>
    <w:rsid w:val="007C4998"/>
    <w:rsid w:val="007C52BD"/>
    <w:rsid w:val="007C7E9A"/>
    <w:rsid w:val="007D2874"/>
    <w:rsid w:val="007D70B4"/>
    <w:rsid w:val="007E6815"/>
    <w:rsid w:val="007E6884"/>
    <w:rsid w:val="007F6569"/>
    <w:rsid w:val="00802F7B"/>
    <w:rsid w:val="0080502A"/>
    <w:rsid w:val="00805409"/>
    <w:rsid w:val="00811DD2"/>
    <w:rsid w:val="00815879"/>
    <w:rsid w:val="00815F4D"/>
    <w:rsid w:val="00837C4C"/>
    <w:rsid w:val="0085063C"/>
    <w:rsid w:val="00853A57"/>
    <w:rsid w:val="0086007C"/>
    <w:rsid w:val="00886068"/>
    <w:rsid w:val="00887581"/>
    <w:rsid w:val="0089201C"/>
    <w:rsid w:val="008929DC"/>
    <w:rsid w:val="008972CF"/>
    <w:rsid w:val="008A2E1F"/>
    <w:rsid w:val="008A6915"/>
    <w:rsid w:val="008B43C9"/>
    <w:rsid w:val="008B57D0"/>
    <w:rsid w:val="008C0891"/>
    <w:rsid w:val="008C2178"/>
    <w:rsid w:val="008C5C43"/>
    <w:rsid w:val="008C648F"/>
    <w:rsid w:val="008C72DE"/>
    <w:rsid w:val="008D0B73"/>
    <w:rsid w:val="008E5B6C"/>
    <w:rsid w:val="008E5C4E"/>
    <w:rsid w:val="008F08E1"/>
    <w:rsid w:val="008F7FC4"/>
    <w:rsid w:val="0090482A"/>
    <w:rsid w:val="0090620B"/>
    <w:rsid w:val="00920177"/>
    <w:rsid w:val="009258DE"/>
    <w:rsid w:val="009262D1"/>
    <w:rsid w:val="00936E55"/>
    <w:rsid w:val="00940E1A"/>
    <w:rsid w:val="009415D6"/>
    <w:rsid w:val="0095113E"/>
    <w:rsid w:val="00956561"/>
    <w:rsid w:val="00962C7D"/>
    <w:rsid w:val="00964A75"/>
    <w:rsid w:val="0096556F"/>
    <w:rsid w:val="00967DCC"/>
    <w:rsid w:val="009756AE"/>
    <w:rsid w:val="00982BF9"/>
    <w:rsid w:val="00997931"/>
    <w:rsid w:val="009A0BD0"/>
    <w:rsid w:val="009A1AEA"/>
    <w:rsid w:val="009A4B9B"/>
    <w:rsid w:val="009B0CE6"/>
    <w:rsid w:val="009B35B8"/>
    <w:rsid w:val="009B65CC"/>
    <w:rsid w:val="009C025C"/>
    <w:rsid w:val="009C096C"/>
    <w:rsid w:val="009C1DA5"/>
    <w:rsid w:val="009C4087"/>
    <w:rsid w:val="009D0D65"/>
    <w:rsid w:val="009E2490"/>
    <w:rsid w:val="009E6123"/>
    <w:rsid w:val="009F329F"/>
    <w:rsid w:val="009F3636"/>
    <w:rsid w:val="009F5400"/>
    <w:rsid w:val="009F78BD"/>
    <w:rsid w:val="00A01DB4"/>
    <w:rsid w:val="00A14F90"/>
    <w:rsid w:val="00A15CC0"/>
    <w:rsid w:val="00A30556"/>
    <w:rsid w:val="00A315A8"/>
    <w:rsid w:val="00A3274E"/>
    <w:rsid w:val="00A42540"/>
    <w:rsid w:val="00A4355E"/>
    <w:rsid w:val="00A46FDF"/>
    <w:rsid w:val="00A523B2"/>
    <w:rsid w:val="00A549E4"/>
    <w:rsid w:val="00A55006"/>
    <w:rsid w:val="00A55F8D"/>
    <w:rsid w:val="00A57305"/>
    <w:rsid w:val="00A61512"/>
    <w:rsid w:val="00A617F7"/>
    <w:rsid w:val="00A62C4B"/>
    <w:rsid w:val="00A642FB"/>
    <w:rsid w:val="00A6433C"/>
    <w:rsid w:val="00A6637A"/>
    <w:rsid w:val="00A7027B"/>
    <w:rsid w:val="00A806BC"/>
    <w:rsid w:val="00A833A5"/>
    <w:rsid w:val="00A85B80"/>
    <w:rsid w:val="00A90D54"/>
    <w:rsid w:val="00A910BB"/>
    <w:rsid w:val="00A9619B"/>
    <w:rsid w:val="00AA1BDD"/>
    <w:rsid w:val="00AA2471"/>
    <w:rsid w:val="00AA2729"/>
    <w:rsid w:val="00AB0083"/>
    <w:rsid w:val="00AB49F9"/>
    <w:rsid w:val="00AD01A3"/>
    <w:rsid w:val="00AD27CD"/>
    <w:rsid w:val="00AD3E5F"/>
    <w:rsid w:val="00AD6D09"/>
    <w:rsid w:val="00AE3F34"/>
    <w:rsid w:val="00AE7873"/>
    <w:rsid w:val="00AF248C"/>
    <w:rsid w:val="00B116E7"/>
    <w:rsid w:val="00B1323C"/>
    <w:rsid w:val="00B13F2A"/>
    <w:rsid w:val="00B16D91"/>
    <w:rsid w:val="00B16EDE"/>
    <w:rsid w:val="00B34934"/>
    <w:rsid w:val="00B37082"/>
    <w:rsid w:val="00B45E92"/>
    <w:rsid w:val="00B55841"/>
    <w:rsid w:val="00B57B1D"/>
    <w:rsid w:val="00B61B31"/>
    <w:rsid w:val="00B62217"/>
    <w:rsid w:val="00B654B8"/>
    <w:rsid w:val="00B66E6C"/>
    <w:rsid w:val="00B72559"/>
    <w:rsid w:val="00B90704"/>
    <w:rsid w:val="00BA32A6"/>
    <w:rsid w:val="00BA7F42"/>
    <w:rsid w:val="00BB12A8"/>
    <w:rsid w:val="00BB155C"/>
    <w:rsid w:val="00BB1EFC"/>
    <w:rsid w:val="00BB4EDF"/>
    <w:rsid w:val="00BD0C70"/>
    <w:rsid w:val="00BD32BE"/>
    <w:rsid w:val="00BD5229"/>
    <w:rsid w:val="00BF041E"/>
    <w:rsid w:val="00BF2036"/>
    <w:rsid w:val="00BF2B0C"/>
    <w:rsid w:val="00C0103E"/>
    <w:rsid w:val="00C011FD"/>
    <w:rsid w:val="00C2168D"/>
    <w:rsid w:val="00C233D6"/>
    <w:rsid w:val="00C245A5"/>
    <w:rsid w:val="00C30538"/>
    <w:rsid w:val="00C514AC"/>
    <w:rsid w:val="00C515C6"/>
    <w:rsid w:val="00C547CD"/>
    <w:rsid w:val="00C60026"/>
    <w:rsid w:val="00C61F49"/>
    <w:rsid w:val="00C630EE"/>
    <w:rsid w:val="00C67C96"/>
    <w:rsid w:val="00C70057"/>
    <w:rsid w:val="00C715A0"/>
    <w:rsid w:val="00C71FED"/>
    <w:rsid w:val="00C7637D"/>
    <w:rsid w:val="00C83DF2"/>
    <w:rsid w:val="00C877F9"/>
    <w:rsid w:val="00C907B4"/>
    <w:rsid w:val="00C94C8A"/>
    <w:rsid w:val="00CA1874"/>
    <w:rsid w:val="00CA3E1D"/>
    <w:rsid w:val="00CA4653"/>
    <w:rsid w:val="00CA6182"/>
    <w:rsid w:val="00CA6204"/>
    <w:rsid w:val="00CA6394"/>
    <w:rsid w:val="00CB124F"/>
    <w:rsid w:val="00CB270E"/>
    <w:rsid w:val="00CB42A8"/>
    <w:rsid w:val="00CB75DA"/>
    <w:rsid w:val="00CC0274"/>
    <w:rsid w:val="00CC0DE2"/>
    <w:rsid w:val="00CC3DA4"/>
    <w:rsid w:val="00CC53DA"/>
    <w:rsid w:val="00CC7798"/>
    <w:rsid w:val="00CD6617"/>
    <w:rsid w:val="00CD7433"/>
    <w:rsid w:val="00CF5AC7"/>
    <w:rsid w:val="00CF7946"/>
    <w:rsid w:val="00D05F68"/>
    <w:rsid w:val="00D074F9"/>
    <w:rsid w:val="00D07754"/>
    <w:rsid w:val="00D114D0"/>
    <w:rsid w:val="00D139D8"/>
    <w:rsid w:val="00D15A8B"/>
    <w:rsid w:val="00D15CEC"/>
    <w:rsid w:val="00D179AB"/>
    <w:rsid w:val="00D17D49"/>
    <w:rsid w:val="00D219CF"/>
    <w:rsid w:val="00D40516"/>
    <w:rsid w:val="00D41D0F"/>
    <w:rsid w:val="00D42A3B"/>
    <w:rsid w:val="00D469DC"/>
    <w:rsid w:val="00D5505B"/>
    <w:rsid w:val="00D60675"/>
    <w:rsid w:val="00D61752"/>
    <w:rsid w:val="00D62D2A"/>
    <w:rsid w:val="00D65191"/>
    <w:rsid w:val="00D651AC"/>
    <w:rsid w:val="00D674BC"/>
    <w:rsid w:val="00D711CF"/>
    <w:rsid w:val="00D7592D"/>
    <w:rsid w:val="00D75BBE"/>
    <w:rsid w:val="00D77F63"/>
    <w:rsid w:val="00D825DC"/>
    <w:rsid w:val="00D82AE7"/>
    <w:rsid w:val="00D82E3F"/>
    <w:rsid w:val="00D85D19"/>
    <w:rsid w:val="00D93CF2"/>
    <w:rsid w:val="00D95B99"/>
    <w:rsid w:val="00DA4FD7"/>
    <w:rsid w:val="00DB0AE4"/>
    <w:rsid w:val="00DB0C69"/>
    <w:rsid w:val="00DB66E3"/>
    <w:rsid w:val="00DB77F8"/>
    <w:rsid w:val="00DC7EF3"/>
    <w:rsid w:val="00DD51A0"/>
    <w:rsid w:val="00DD7DA7"/>
    <w:rsid w:val="00DE051B"/>
    <w:rsid w:val="00DE1521"/>
    <w:rsid w:val="00DE32B8"/>
    <w:rsid w:val="00DE3E57"/>
    <w:rsid w:val="00DF7106"/>
    <w:rsid w:val="00E02FFB"/>
    <w:rsid w:val="00E20017"/>
    <w:rsid w:val="00E230ED"/>
    <w:rsid w:val="00E24FDA"/>
    <w:rsid w:val="00E32B6C"/>
    <w:rsid w:val="00E32E2E"/>
    <w:rsid w:val="00E33C23"/>
    <w:rsid w:val="00E34807"/>
    <w:rsid w:val="00E40F38"/>
    <w:rsid w:val="00E41270"/>
    <w:rsid w:val="00E4182C"/>
    <w:rsid w:val="00E54A5F"/>
    <w:rsid w:val="00E603BA"/>
    <w:rsid w:val="00E61926"/>
    <w:rsid w:val="00E710F2"/>
    <w:rsid w:val="00E74929"/>
    <w:rsid w:val="00E76A0F"/>
    <w:rsid w:val="00E85070"/>
    <w:rsid w:val="00E90E41"/>
    <w:rsid w:val="00E950EB"/>
    <w:rsid w:val="00E97B5D"/>
    <w:rsid w:val="00EA7909"/>
    <w:rsid w:val="00EB0283"/>
    <w:rsid w:val="00EB1BE4"/>
    <w:rsid w:val="00EB33A2"/>
    <w:rsid w:val="00EB7143"/>
    <w:rsid w:val="00EC094C"/>
    <w:rsid w:val="00EC2650"/>
    <w:rsid w:val="00ED1863"/>
    <w:rsid w:val="00ED241F"/>
    <w:rsid w:val="00EE34FA"/>
    <w:rsid w:val="00EE682F"/>
    <w:rsid w:val="00EF19A3"/>
    <w:rsid w:val="00EF2987"/>
    <w:rsid w:val="00EF36B4"/>
    <w:rsid w:val="00EF6918"/>
    <w:rsid w:val="00F0088D"/>
    <w:rsid w:val="00F05D96"/>
    <w:rsid w:val="00F07070"/>
    <w:rsid w:val="00F101A5"/>
    <w:rsid w:val="00F2012D"/>
    <w:rsid w:val="00F26228"/>
    <w:rsid w:val="00F30B73"/>
    <w:rsid w:val="00F3165C"/>
    <w:rsid w:val="00F344BF"/>
    <w:rsid w:val="00F370D0"/>
    <w:rsid w:val="00F422A9"/>
    <w:rsid w:val="00F520C9"/>
    <w:rsid w:val="00F543EA"/>
    <w:rsid w:val="00F63989"/>
    <w:rsid w:val="00F64EDE"/>
    <w:rsid w:val="00F65DC6"/>
    <w:rsid w:val="00F66887"/>
    <w:rsid w:val="00F67182"/>
    <w:rsid w:val="00F8327D"/>
    <w:rsid w:val="00F838B2"/>
    <w:rsid w:val="00F84322"/>
    <w:rsid w:val="00F90149"/>
    <w:rsid w:val="00F902FA"/>
    <w:rsid w:val="00F961D2"/>
    <w:rsid w:val="00FA0E38"/>
    <w:rsid w:val="00FA34EB"/>
    <w:rsid w:val="00FA4E7E"/>
    <w:rsid w:val="00FA63E6"/>
    <w:rsid w:val="00FA7365"/>
    <w:rsid w:val="00FA7C68"/>
    <w:rsid w:val="00FB2F4D"/>
    <w:rsid w:val="00FB31EB"/>
    <w:rsid w:val="00FB5FD5"/>
    <w:rsid w:val="00FC55C9"/>
    <w:rsid w:val="00FD0F53"/>
    <w:rsid w:val="00FD1103"/>
    <w:rsid w:val="00FD119B"/>
    <w:rsid w:val="00FD3BD8"/>
    <w:rsid w:val="00FD3EBA"/>
    <w:rsid w:val="00FD72B0"/>
    <w:rsid w:val="00FD7FE1"/>
    <w:rsid w:val="00FE389C"/>
    <w:rsid w:val="00FE4C54"/>
    <w:rsid w:val="00FE58BE"/>
    <w:rsid w:val="00FF1752"/>
    <w:rsid w:val="00FF1DF3"/>
    <w:rsid w:val="00FF4F5A"/>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6637A"/>
    <w:pPr>
      <w:spacing w:after="0" w:line="276" w:lineRule="auto"/>
    </w:pPr>
    <w:rPr>
      <w:rFonts w:ascii="Arial" w:eastAsia="Arial" w:hAnsi="Arial" w:cs="Arial"/>
      <w:lang w:val="en-US"/>
    </w:rPr>
  </w:style>
  <w:style w:type="paragraph" w:styleId="Heading1">
    <w:name w:val="heading 1"/>
    <w:basedOn w:val="Normal"/>
    <w:next w:val="Normal"/>
    <w:link w:val="Heading1Char"/>
    <w:rsid w:val="00A6637A"/>
    <w:pPr>
      <w:keepNext/>
      <w:keepLines/>
      <w:spacing w:before="400" w:after="120"/>
      <w:outlineLvl w:val="0"/>
    </w:pPr>
    <w:rPr>
      <w:sz w:val="40"/>
      <w:szCs w:val="40"/>
    </w:rPr>
  </w:style>
  <w:style w:type="paragraph" w:styleId="Heading2">
    <w:name w:val="heading 2"/>
    <w:basedOn w:val="Normal"/>
    <w:next w:val="Normal"/>
    <w:link w:val="Heading2Char"/>
    <w:rsid w:val="00A6637A"/>
    <w:pPr>
      <w:keepNext/>
      <w:keepLines/>
      <w:spacing w:before="360" w:after="120"/>
      <w:outlineLvl w:val="1"/>
    </w:pPr>
    <w:rPr>
      <w:sz w:val="32"/>
      <w:szCs w:val="32"/>
    </w:rPr>
  </w:style>
  <w:style w:type="paragraph" w:styleId="Heading3">
    <w:name w:val="heading 3"/>
    <w:basedOn w:val="Normal"/>
    <w:next w:val="Normal"/>
    <w:link w:val="Heading3Char"/>
    <w:rsid w:val="00A6637A"/>
    <w:pPr>
      <w:keepNext/>
      <w:keepLines/>
      <w:spacing w:before="320" w:after="80"/>
      <w:outlineLvl w:val="2"/>
    </w:pPr>
    <w:rPr>
      <w:color w:val="434343"/>
      <w:sz w:val="28"/>
      <w:szCs w:val="28"/>
    </w:rPr>
  </w:style>
  <w:style w:type="paragraph" w:styleId="Heading4">
    <w:name w:val="heading 4"/>
    <w:basedOn w:val="Normal"/>
    <w:next w:val="Normal"/>
    <w:link w:val="Heading4Char"/>
    <w:rsid w:val="00A6637A"/>
    <w:pPr>
      <w:keepNext/>
      <w:keepLines/>
      <w:spacing w:before="280" w:after="80"/>
      <w:outlineLvl w:val="3"/>
    </w:pPr>
    <w:rPr>
      <w:color w:val="666666"/>
      <w:sz w:val="24"/>
      <w:szCs w:val="24"/>
    </w:rPr>
  </w:style>
  <w:style w:type="paragraph" w:styleId="Heading5">
    <w:name w:val="heading 5"/>
    <w:basedOn w:val="Normal"/>
    <w:next w:val="Normal"/>
    <w:link w:val="Heading5Char"/>
    <w:rsid w:val="00A6637A"/>
    <w:pPr>
      <w:keepNext/>
      <w:keepLines/>
      <w:spacing w:before="240" w:after="80"/>
      <w:outlineLvl w:val="4"/>
    </w:pPr>
    <w:rPr>
      <w:color w:val="666666"/>
    </w:rPr>
  </w:style>
  <w:style w:type="paragraph" w:styleId="Heading6">
    <w:name w:val="heading 6"/>
    <w:basedOn w:val="Normal"/>
    <w:next w:val="Normal"/>
    <w:link w:val="Heading6Char"/>
    <w:rsid w:val="00A6637A"/>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637A"/>
    <w:rPr>
      <w:rFonts w:ascii="Arial" w:eastAsia="Arial" w:hAnsi="Arial" w:cs="Arial"/>
      <w:sz w:val="40"/>
      <w:szCs w:val="40"/>
      <w:lang w:val="en-US"/>
    </w:rPr>
  </w:style>
  <w:style w:type="character" w:customStyle="1" w:styleId="Heading2Char">
    <w:name w:val="Heading 2 Char"/>
    <w:basedOn w:val="DefaultParagraphFont"/>
    <w:link w:val="Heading2"/>
    <w:rsid w:val="008972CF"/>
    <w:rPr>
      <w:rFonts w:ascii="Arial" w:eastAsia="Arial" w:hAnsi="Arial" w:cs="Arial"/>
      <w:sz w:val="32"/>
      <w:szCs w:val="32"/>
      <w:lang w:val="en-US"/>
    </w:rPr>
  </w:style>
  <w:style w:type="character" w:customStyle="1" w:styleId="Heading3Char">
    <w:name w:val="Heading 3 Char"/>
    <w:basedOn w:val="DefaultParagraphFont"/>
    <w:link w:val="Heading3"/>
    <w:rsid w:val="008972CF"/>
    <w:rPr>
      <w:rFonts w:ascii="Arial" w:eastAsia="Arial" w:hAnsi="Arial" w:cs="Arial"/>
      <w:color w:val="434343"/>
      <w:sz w:val="28"/>
      <w:szCs w:val="28"/>
      <w:lang w:val="en-US"/>
    </w:rPr>
  </w:style>
  <w:style w:type="character" w:customStyle="1" w:styleId="Heading4Char">
    <w:name w:val="Heading 4 Char"/>
    <w:basedOn w:val="DefaultParagraphFont"/>
    <w:link w:val="Heading4"/>
    <w:rsid w:val="008972CF"/>
    <w:rPr>
      <w:rFonts w:ascii="Arial" w:eastAsia="Arial" w:hAnsi="Arial" w:cs="Arial"/>
      <w:color w:val="666666"/>
      <w:sz w:val="24"/>
      <w:szCs w:val="24"/>
      <w:lang w:val="en-US"/>
    </w:rPr>
  </w:style>
  <w:style w:type="character" w:customStyle="1" w:styleId="Heading5Char">
    <w:name w:val="Heading 5 Char"/>
    <w:basedOn w:val="DefaultParagraphFont"/>
    <w:link w:val="Heading5"/>
    <w:rsid w:val="008972CF"/>
    <w:rPr>
      <w:rFonts w:ascii="Arial" w:eastAsia="Arial" w:hAnsi="Arial" w:cs="Arial"/>
      <w:color w:val="666666"/>
      <w:lang w:val="en-US"/>
    </w:rPr>
  </w:style>
  <w:style w:type="character" w:customStyle="1" w:styleId="Heading6Char">
    <w:name w:val="Heading 6 Char"/>
    <w:basedOn w:val="DefaultParagraphFont"/>
    <w:link w:val="Heading6"/>
    <w:rsid w:val="008972CF"/>
    <w:rPr>
      <w:rFonts w:ascii="Arial" w:eastAsia="Arial" w:hAnsi="Arial" w:cs="Arial"/>
      <w:i/>
      <w:color w:val="666666"/>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lang w:val="en"/>
    </w:rPr>
  </w:style>
  <w:style w:type="paragraph" w:customStyle="1" w:styleId="L-Bullets">
    <w:name w:val="L - Bullets"/>
    <w:basedOn w:val="Normal"/>
    <w:qFormat/>
    <w:rsid w:val="008972CF"/>
    <w:pPr>
      <w:numPr>
        <w:numId w:val="1"/>
      </w:numPr>
      <w:spacing w:before="120" w:after="120" w:line="300" w:lineRule="auto"/>
    </w:pPr>
    <w:rPr>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8972CF"/>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lang w:val="en"/>
    </w:rPr>
  </w:style>
  <w:style w:type="paragraph" w:customStyle="1" w:styleId="H3-Subheading">
    <w:name w:val="H3 - Subheading"/>
    <w:basedOn w:val="Heading3"/>
    <w:next w:val="Normal"/>
    <w:qFormat/>
    <w:rsid w:val="008972CF"/>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D9E2F3" w:themeColor="accent1" w:themeTint="33" w:fill="auto"/>
      <w:ind w:left="720"/>
    </w:pPr>
  </w:style>
  <w:style w:type="table" w:styleId="TableGrid">
    <w:name w:val="Table Grid"/>
    <w:basedOn w:val="TableNormal"/>
    <w:uiPriority w:val="59"/>
    <w:rsid w:val="00A6637A"/>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D9E2F3"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after="280"/>
    </w:pPr>
    <w:rPr>
      <w:rFonts w:asciiTheme="minorHAnsi" w:eastAsiaTheme="minorHAnsi" w:hAnsiTheme="minorHAnsi" w:cstheme="minorBidi"/>
      <w:b/>
      <w:i/>
      <w:iCs/>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6637A"/>
    <w:rPr>
      <w:color w:val="0563C1" w:themeColor="hyperlink"/>
      <w:u w:val="single"/>
    </w:rPr>
  </w:style>
  <w:style w:type="character" w:styleId="UnresolvedMention">
    <w:name w:val="Unresolved Mention"/>
    <w:basedOn w:val="DefaultParagraphFont"/>
    <w:uiPriority w:val="99"/>
    <w:semiHidden/>
    <w:unhideWhenUsed/>
    <w:rsid w:val="00A6637A"/>
    <w:rPr>
      <w:color w:val="605E5C"/>
      <w:shd w:val="clear" w:color="auto" w:fill="E1DFDD"/>
    </w:rPr>
  </w:style>
  <w:style w:type="paragraph" w:styleId="NormalWeb">
    <w:name w:val="Normal (Web)"/>
    <w:basedOn w:val="Normal"/>
    <w:uiPriority w:val="99"/>
    <w:semiHidden/>
    <w:unhideWhenUsed/>
    <w:rsid w:val="006A0679"/>
    <w:rPr>
      <w:rFonts w:ascii="Times New Roman" w:hAnsi="Times New Roman" w:cs="Times New Roman"/>
      <w:sz w:val="24"/>
      <w:szCs w:val="24"/>
    </w:rPr>
  </w:style>
  <w:style w:type="paragraph" w:styleId="Bibliography">
    <w:name w:val="Bibliography"/>
    <w:basedOn w:val="Normal"/>
    <w:next w:val="Normal"/>
    <w:uiPriority w:val="37"/>
    <w:semiHidden/>
    <w:rsid w:val="00DC7EF3"/>
  </w:style>
  <w:style w:type="paragraph" w:styleId="Header">
    <w:name w:val="header"/>
    <w:basedOn w:val="Normal"/>
    <w:link w:val="HeaderChar"/>
    <w:uiPriority w:val="99"/>
    <w:unhideWhenUsed/>
    <w:rsid w:val="00A6637A"/>
    <w:pPr>
      <w:tabs>
        <w:tab w:val="center" w:pos="4513"/>
        <w:tab w:val="right" w:pos="9026"/>
      </w:tabs>
      <w:spacing w:line="240" w:lineRule="auto"/>
    </w:pPr>
  </w:style>
  <w:style w:type="character" w:customStyle="1" w:styleId="HeaderChar">
    <w:name w:val="Header Char"/>
    <w:basedOn w:val="DefaultParagraphFont"/>
    <w:link w:val="Header"/>
    <w:uiPriority w:val="99"/>
    <w:rsid w:val="00A6637A"/>
    <w:rPr>
      <w:rFonts w:ascii="Arial" w:eastAsia="Arial" w:hAnsi="Arial" w:cs="Arial"/>
      <w:lang w:val="en-US"/>
    </w:rPr>
  </w:style>
  <w:style w:type="paragraph" w:styleId="Footer">
    <w:name w:val="footer"/>
    <w:basedOn w:val="Normal"/>
    <w:link w:val="FooterChar"/>
    <w:uiPriority w:val="99"/>
    <w:unhideWhenUsed/>
    <w:rsid w:val="00A6637A"/>
    <w:pPr>
      <w:tabs>
        <w:tab w:val="center" w:pos="4513"/>
        <w:tab w:val="right" w:pos="9026"/>
      </w:tabs>
      <w:spacing w:line="240" w:lineRule="auto"/>
    </w:pPr>
  </w:style>
  <w:style w:type="character" w:customStyle="1" w:styleId="FooterChar">
    <w:name w:val="Footer Char"/>
    <w:basedOn w:val="DefaultParagraphFont"/>
    <w:link w:val="Footer"/>
    <w:uiPriority w:val="99"/>
    <w:rsid w:val="00A6637A"/>
    <w:rPr>
      <w:rFonts w:ascii="Arial" w:eastAsia="Arial" w:hAnsi="Arial" w:cs="Arial"/>
      <w:lang w:val="en-US"/>
    </w:rPr>
  </w:style>
  <w:style w:type="paragraph" w:styleId="Revision">
    <w:name w:val="Revision"/>
    <w:hidden/>
    <w:uiPriority w:val="99"/>
    <w:semiHidden/>
    <w:rsid w:val="004550A0"/>
    <w:pPr>
      <w:spacing w:after="0" w:line="240" w:lineRule="auto"/>
    </w:pPr>
    <w:rPr>
      <w:lang w:val="en-US"/>
    </w:rPr>
  </w:style>
  <w:style w:type="paragraph" w:styleId="Caption">
    <w:name w:val="caption"/>
    <w:basedOn w:val="Normal"/>
    <w:next w:val="Normal"/>
    <w:uiPriority w:val="35"/>
    <w:unhideWhenUsed/>
    <w:qFormat/>
    <w:rsid w:val="000F39DC"/>
    <w:pPr>
      <w:spacing w:after="200" w:line="240" w:lineRule="auto"/>
    </w:pPr>
    <w:rPr>
      <w:i/>
      <w:iCs/>
      <w:color w:val="44546A" w:themeColor="text2"/>
      <w:sz w:val="18"/>
      <w:szCs w:val="18"/>
    </w:rPr>
  </w:style>
  <w:style w:type="character" w:styleId="Strong">
    <w:name w:val="Strong"/>
    <w:basedOn w:val="DefaultParagraphFont"/>
    <w:uiPriority w:val="22"/>
    <w:qFormat/>
    <w:rsid w:val="00811DD2"/>
    <w:rPr>
      <w:b/>
      <w:bCs/>
    </w:rPr>
  </w:style>
  <w:style w:type="paragraph" w:customStyle="1" w:styleId="alt">
    <w:name w:val="alt"/>
    <w:basedOn w:val="Normal"/>
    <w:rsid w:val="00A6637A"/>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663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37A"/>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6637A"/>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6637A"/>
    <w:rPr>
      <w:rFonts w:ascii="Consolas" w:eastAsia="Arial" w:hAnsi="Consolas" w:cs="Arial"/>
      <w:sz w:val="21"/>
      <w:szCs w:val="21"/>
      <w:lang w:val="en-US"/>
    </w:rPr>
  </w:style>
  <w:style w:type="paragraph" w:customStyle="1" w:styleId="bpbbodyEng">
    <w:name w:val="bpb_body_Eng"/>
    <w:basedOn w:val="PlainText"/>
    <w:link w:val="bpbbodyEngChar"/>
    <w:qFormat/>
    <w:rsid w:val="00A6637A"/>
    <w:pPr>
      <w:spacing w:after="60"/>
      <w:jc w:val="both"/>
    </w:pPr>
    <w:rPr>
      <w:rFonts w:ascii="Arial" w:hAnsi="Arial"/>
      <w:sz w:val="22"/>
      <w:szCs w:val="22"/>
    </w:rPr>
  </w:style>
  <w:style w:type="character" w:customStyle="1" w:styleId="bpbbodyEngChar">
    <w:name w:val="bpb_body_Eng Char"/>
    <w:basedOn w:val="DefaultParagraphFont"/>
    <w:link w:val="bpbbodyEng"/>
    <w:locked/>
    <w:rsid w:val="00A6637A"/>
    <w:rPr>
      <w:rFonts w:ascii="Arial" w:eastAsia="Arial" w:hAnsi="Arial" w:cs="Arial"/>
      <w:lang w:val="en-US"/>
    </w:rPr>
  </w:style>
  <w:style w:type="paragraph" w:customStyle="1" w:styleId="ChapterTitleBPBHEB">
    <w:name w:val="Chapter Title [BPB HEB]"/>
    <w:basedOn w:val="Heading1"/>
    <w:link w:val="ChapterTitleBPBHEBChar"/>
    <w:qFormat/>
    <w:rsid w:val="00A6637A"/>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6637A"/>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6637A"/>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6637A"/>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A6637A"/>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A6637A"/>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A6637A"/>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6637A"/>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6637A"/>
    <w:rPr>
      <w:sz w:val="16"/>
      <w:szCs w:val="16"/>
    </w:rPr>
  </w:style>
  <w:style w:type="paragraph" w:styleId="CommentText">
    <w:name w:val="annotation text"/>
    <w:basedOn w:val="Normal"/>
    <w:link w:val="CommentTextChar"/>
    <w:uiPriority w:val="99"/>
    <w:unhideWhenUsed/>
    <w:rsid w:val="00A6637A"/>
    <w:pPr>
      <w:spacing w:line="240" w:lineRule="auto"/>
    </w:pPr>
    <w:rPr>
      <w:sz w:val="20"/>
      <w:szCs w:val="20"/>
    </w:rPr>
  </w:style>
  <w:style w:type="character" w:customStyle="1" w:styleId="CommentTextChar">
    <w:name w:val="Comment Text Char"/>
    <w:basedOn w:val="DefaultParagraphFont"/>
    <w:link w:val="CommentText"/>
    <w:uiPriority w:val="99"/>
    <w:rsid w:val="00A6637A"/>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6637A"/>
    <w:rPr>
      <w:b/>
      <w:bCs/>
    </w:rPr>
  </w:style>
  <w:style w:type="character" w:customStyle="1" w:styleId="CommentSubjectChar">
    <w:name w:val="Comment Subject Char"/>
    <w:basedOn w:val="CommentTextChar"/>
    <w:link w:val="CommentSubject"/>
    <w:uiPriority w:val="99"/>
    <w:semiHidden/>
    <w:rsid w:val="00A6637A"/>
    <w:rPr>
      <w:rFonts w:ascii="Arial" w:eastAsia="Arial" w:hAnsi="Arial" w:cs="Arial"/>
      <w:b/>
      <w:bCs/>
      <w:sz w:val="20"/>
      <w:szCs w:val="20"/>
      <w:lang w:val="en-US"/>
    </w:rPr>
  </w:style>
  <w:style w:type="paragraph" w:customStyle="1" w:styleId="FigureBPB">
    <w:name w:val="Figure [BPB]"/>
    <w:basedOn w:val="Normal"/>
    <w:qFormat/>
    <w:rsid w:val="00A6637A"/>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6637A"/>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6637A"/>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6637A"/>
    <w:rPr>
      <w:color w:val="954F72" w:themeColor="followedHyperlink"/>
      <w:u w:val="single"/>
    </w:rPr>
  </w:style>
  <w:style w:type="paragraph" w:customStyle="1" w:styleId="Heading1BPBHEB">
    <w:name w:val="Heading 1 [BPB HEB]"/>
    <w:basedOn w:val="Heading1"/>
    <w:rsid w:val="00A6637A"/>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6637A"/>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6637A"/>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6637A"/>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6637A"/>
  </w:style>
  <w:style w:type="character" w:customStyle="1" w:styleId="hljs-attribute">
    <w:name w:val="hljs-attribute"/>
    <w:basedOn w:val="DefaultParagraphFont"/>
    <w:rsid w:val="00A6637A"/>
  </w:style>
  <w:style w:type="character" w:customStyle="1" w:styleId="hljs-builtin">
    <w:name w:val="hljs-built_in"/>
    <w:basedOn w:val="DefaultParagraphFont"/>
    <w:rsid w:val="00A6637A"/>
  </w:style>
  <w:style w:type="character" w:customStyle="1" w:styleId="hljs-keyword">
    <w:name w:val="hljs-keyword"/>
    <w:basedOn w:val="DefaultParagraphFont"/>
    <w:rsid w:val="00A6637A"/>
  </w:style>
  <w:style w:type="character" w:customStyle="1" w:styleId="hljs-meta">
    <w:name w:val="hljs-meta"/>
    <w:basedOn w:val="DefaultParagraphFont"/>
    <w:rsid w:val="00A6637A"/>
  </w:style>
  <w:style w:type="character" w:customStyle="1" w:styleId="hljs-meta-keyword">
    <w:name w:val="hljs-meta-keyword"/>
    <w:basedOn w:val="DefaultParagraphFont"/>
    <w:rsid w:val="00A6637A"/>
  </w:style>
  <w:style w:type="character" w:customStyle="1" w:styleId="hljs-name">
    <w:name w:val="hljs-name"/>
    <w:basedOn w:val="DefaultParagraphFont"/>
    <w:rsid w:val="00A6637A"/>
  </w:style>
  <w:style w:type="character" w:customStyle="1" w:styleId="hljs-number">
    <w:name w:val="hljs-number"/>
    <w:basedOn w:val="DefaultParagraphFont"/>
    <w:rsid w:val="00A6637A"/>
  </w:style>
  <w:style w:type="character" w:customStyle="1" w:styleId="hljs-selector-class">
    <w:name w:val="hljs-selector-class"/>
    <w:basedOn w:val="DefaultParagraphFont"/>
    <w:rsid w:val="00A6637A"/>
  </w:style>
  <w:style w:type="character" w:customStyle="1" w:styleId="hljs-selector-tag">
    <w:name w:val="hljs-selector-tag"/>
    <w:basedOn w:val="DefaultParagraphFont"/>
    <w:rsid w:val="00A6637A"/>
  </w:style>
  <w:style w:type="character" w:customStyle="1" w:styleId="hljs-string">
    <w:name w:val="hljs-string"/>
    <w:basedOn w:val="DefaultParagraphFont"/>
    <w:rsid w:val="00A6637A"/>
  </w:style>
  <w:style w:type="character" w:customStyle="1" w:styleId="hljs-symbol">
    <w:name w:val="hljs-symbol"/>
    <w:basedOn w:val="DefaultParagraphFont"/>
    <w:rsid w:val="00A6637A"/>
  </w:style>
  <w:style w:type="character" w:customStyle="1" w:styleId="hljs-tag">
    <w:name w:val="hljs-tag"/>
    <w:basedOn w:val="DefaultParagraphFont"/>
    <w:rsid w:val="00A6637A"/>
  </w:style>
  <w:style w:type="character" w:styleId="HTMLAcronym">
    <w:name w:val="HTML Acronym"/>
    <w:basedOn w:val="DefaultParagraphFont"/>
    <w:uiPriority w:val="99"/>
    <w:unhideWhenUsed/>
    <w:rsid w:val="00A6637A"/>
  </w:style>
  <w:style w:type="character" w:styleId="HTMLCode">
    <w:name w:val="HTML Code"/>
    <w:basedOn w:val="DefaultParagraphFont"/>
    <w:uiPriority w:val="99"/>
    <w:unhideWhenUsed/>
    <w:rsid w:val="00A6637A"/>
    <w:rPr>
      <w:rFonts w:ascii="Consolas" w:hAnsi="Consolas"/>
      <w:sz w:val="20"/>
      <w:szCs w:val="20"/>
    </w:rPr>
  </w:style>
  <w:style w:type="character" w:styleId="HTMLKeyboard">
    <w:name w:val="HTML Keyboard"/>
    <w:basedOn w:val="DefaultParagraphFont"/>
    <w:uiPriority w:val="99"/>
    <w:unhideWhenUsed/>
    <w:rsid w:val="00A6637A"/>
    <w:rPr>
      <w:rFonts w:ascii="Consolas" w:hAnsi="Consolas"/>
      <w:sz w:val="20"/>
      <w:szCs w:val="20"/>
    </w:rPr>
  </w:style>
  <w:style w:type="paragraph" w:styleId="HTMLPreformatted">
    <w:name w:val="HTML Preformatted"/>
    <w:basedOn w:val="Normal"/>
    <w:link w:val="HTMLPreformattedChar"/>
    <w:uiPriority w:val="99"/>
    <w:unhideWhenUsed/>
    <w:rsid w:val="00A6637A"/>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6637A"/>
    <w:rPr>
      <w:rFonts w:ascii="Consolas" w:eastAsia="Arial" w:hAnsi="Consolas" w:cs="Arial"/>
      <w:sz w:val="20"/>
      <w:szCs w:val="20"/>
      <w:lang w:val="en-US"/>
    </w:rPr>
  </w:style>
  <w:style w:type="character" w:styleId="HTMLSample">
    <w:name w:val="HTML Sample"/>
    <w:basedOn w:val="DefaultParagraphFont"/>
    <w:uiPriority w:val="99"/>
    <w:unhideWhenUsed/>
    <w:rsid w:val="00A6637A"/>
    <w:rPr>
      <w:rFonts w:ascii="Consolas" w:hAnsi="Consolas"/>
      <w:sz w:val="24"/>
      <w:szCs w:val="24"/>
    </w:rPr>
  </w:style>
  <w:style w:type="character" w:styleId="HTMLTypewriter">
    <w:name w:val="HTML Typewriter"/>
    <w:basedOn w:val="DefaultParagraphFont"/>
    <w:uiPriority w:val="99"/>
    <w:unhideWhenUsed/>
    <w:rsid w:val="00A6637A"/>
    <w:rPr>
      <w:rFonts w:ascii="Consolas" w:hAnsi="Consolas"/>
      <w:sz w:val="20"/>
      <w:szCs w:val="20"/>
    </w:rPr>
  </w:style>
  <w:style w:type="character" w:styleId="HTMLVariable">
    <w:name w:val="HTML Variable"/>
    <w:basedOn w:val="DefaultParagraphFont"/>
    <w:uiPriority w:val="99"/>
    <w:unhideWhenUsed/>
    <w:rsid w:val="00A6637A"/>
    <w:rPr>
      <w:i/>
      <w:iCs/>
    </w:rPr>
  </w:style>
  <w:style w:type="paragraph" w:customStyle="1" w:styleId="LinkBPBHEB">
    <w:name w:val="Link [BPB HEB]"/>
    <w:basedOn w:val="Normal"/>
    <w:link w:val="LinkBPBHEBChar"/>
    <w:qFormat/>
    <w:rsid w:val="00A6637A"/>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6637A"/>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6637A"/>
    <w:pPr>
      <w:numPr>
        <w:numId w:val="20"/>
      </w:numPr>
      <w:contextualSpacing/>
    </w:pPr>
  </w:style>
  <w:style w:type="paragraph" w:styleId="ListParagraph">
    <w:name w:val="List Paragraph"/>
    <w:basedOn w:val="Normal"/>
    <w:uiPriority w:val="34"/>
    <w:qFormat/>
    <w:rsid w:val="00A6637A"/>
    <w:pPr>
      <w:ind w:left="720"/>
      <w:contextualSpacing/>
    </w:pPr>
  </w:style>
  <w:style w:type="paragraph" w:customStyle="1" w:styleId="NormalBPBHEB">
    <w:name w:val="Normal [BPB HEB]"/>
    <w:basedOn w:val="Normal"/>
    <w:link w:val="NormalBPBHEBChar"/>
    <w:qFormat/>
    <w:rsid w:val="00A6637A"/>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6637A"/>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6637A"/>
    <w:rPr>
      <w:rFonts w:ascii="Palatino Linotype" w:hAnsi="Palatino Linotype"/>
      <w:i/>
      <w:sz w:val="24"/>
    </w:rPr>
  </w:style>
  <w:style w:type="character" w:customStyle="1" w:styleId="ScreenTextBPBHEB">
    <w:name w:val="ScreenText[BPB HEB]"/>
    <w:basedOn w:val="NormalBPBHEBChar"/>
    <w:uiPriority w:val="1"/>
    <w:qFormat/>
    <w:rsid w:val="00A6637A"/>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6637A"/>
    <w:pPr>
      <w:keepNext/>
      <w:keepLines/>
      <w:spacing w:after="320"/>
    </w:pPr>
    <w:rPr>
      <w:color w:val="666666"/>
      <w:sz w:val="30"/>
      <w:szCs w:val="30"/>
    </w:rPr>
  </w:style>
  <w:style w:type="character" w:customStyle="1" w:styleId="SubtitleChar">
    <w:name w:val="Subtitle Char"/>
    <w:basedOn w:val="DefaultParagraphFont"/>
    <w:link w:val="Subtitle"/>
    <w:rsid w:val="00A6637A"/>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6637A"/>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6637A"/>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6637A"/>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6637A"/>
    <w:pPr>
      <w:keepNext/>
      <w:keepLines/>
      <w:spacing w:after="60"/>
    </w:pPr>
    <w:rPr>
      <w:sz w:val="52"/>
      <w:szCs w:val="52"/>
    </w:rPr>
  </w:style>
  <w:style w:type="character" w:customStyle="1" w:styleId="TitleChar">
    <w:name w:val="Title Char"/>
    <w:basedOn w:val="DefaultParagraphFont"/>
    <w:link w:val="Title"/>
    <w:rsid w:val="00A6637A"/>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A6637A"/>
    <w:rPr>
      <w:color w:val="605E5C"/>
      <w:shd w:val="clear" w:color="auto" w:fill="E1DFDD"/>
    </w:rPr>
  </w:style>
  <w:style w:type="paragraph" w:customStyle="1" w:styleId="FigureBPBHEB">
    <w:name w:val="Figure [BPB HEB]"/>
    <w:basedOn w:val="Normal"/>
    <w:qFormat/>
    <w:rsid w:val="00A6637A"/>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7148">
      <w:bodyDiv w:val="1"/>
      <w:marLeft w:val="0"/>
      <w:marRight w:val="0"/>
      <w:marTop w:val="0"/>
      <w:marBottom w:val="0"/>
      <w:divBdr>
        <w:top w:val="none" w:sz="0" w:space="0" w:color="auto"/>
        <w:left w:val="none" w:sz="0" w:space="0" w:color="auto"/>
        <w:bottom w:val="none" w:sz="0" w:space="0" w:color="auto"/>
        <w:right w:val="none" w:sz="0" w:space="0" w:color="auto"/>
      </w:divBdr>
    </w:div>
    <w:div w:id="21593108">
      <w:bodyDiv w:val="1"/>
      <w:marLeft w:val="0"/>
      <w:marRight w:val="0"/>
      <w:marTop w:val="0"/>
      <w:marBottom w:val="0"/>
      <w:divBdr>
        <w:top w:val="none" w:sz="0" w:space="0" w:color="auto"/>
        <w:left w:val="none" w:sz="0" w:space="0" w:color="auto"/>
        <w:bottom w:val="none" w:sz="0" w:space="0" w:color="auto"/>
        <w:right w:val="none" w:sz="0" w:space="0" w:color="auto"/>
      </w:divBdr>
    </w:div>
    <w:div w:id="24913915">
      <w:bodyDiv w:val="1"/>
      <w:marLeft w:val="0"/>
      <w:marRight w:val="0"/>
      <w:marTop w:val="0"/>
      <w:marBottom w:val="0"/>
      <w:divBdr>
        <w:top w:val="none" w:sz="0" w:space="0" w:color="auto"/>
        <w:left w:val="none" w:sz="0" w:space="0" w:color="auto"/>
        <w:bottom w:val="none" w:sz="0" w:space="0" w:color="auto"/>
        <w:right w:val="none" w:sz="0" w:space="0" w:color="auto"/>
      </w:divBdr>
    </w:div>
    <w:div w:id="29185184">
      <w:bodyDiv w:val="1"/>
      <w:marLeft w:val="0"/>
      <w:marRight w:val="0"/>
      <w:marTop w:val="0"/>
      <w:marBottom w:val="0"/>
      <w:divBdr>
        <w:top w:val="none" w:sz="0" w:space="0" w:color="auto"/>
        <w:left w:val="none" w:sz="0" w:space="0" w:color="auto"/>
        <w:bottom w:val="none" w:sz="0" w:space="0" w:color="auto"/>
        <w:right w:val="none" w:sz="0" w:space="0" w:color="auto"/>
      </w:divBdr>
    </w:div>
    <w:div w:id="51120761">
      <w:bodyDiv w:val="1"/>
      <w:marLeft w:val="0"/>
      <w:marRight w:val="0"/>
      <w:marTop w:val="0"/>
      <w:marBottom w:val="0"/>
      <w:divBdr>
        <w:top w:val="none" w:sz="0" w:space="0" w:color="auto"/>
        <w:left w:val="none" w:sz="0" w:space="0" w:color="auto"/>
        <w:bottom w:val="none" w:sz="0" w:space="0" w:color="auto"/>
        <w:right w:val="none" w:sz="0" w:space="0" w:color="auto"/>
      </w:divBdr>
    </w:div>
    <w:div w:id="52240759">
      <w:bodyDiv w:val="1"/>
      <w:marLeft w:val="0"/>
      <w:marRight w:val="0"/>
      <w:marTop w:val="0"/>
      <w:marBottom w:val="0"/>
      <w:divBdr>
        <w:top w:val="none" w:sz="0" w:space="0" w:color="auto"/>
        <w:left w:val="none" w:sz="0" w:space="0" w:color="auto"/>
        <w:bottom w:val="none" w:sz="0" w:space="0" w:color="auto"/>
        <w:right w:val="none" w:sz="0" w:space="0" w:color="auto"/>
      </w:divBdr>
    </w:div>
    <w:div w:id="65302629">
      <w:bodyDiv w:val="1"/>
      <w:marLeft w:val="0"/>
      <w:marRight w:val="0"/>
      <w:marTop w:val="0"/>
      <w:marBottom w:val="0"/>
      <w:divBdr>
        <w:top w:val="none" w:sz="0" w:space="0" w:color="auto"/>
        <w:left w:val="none" w:sz="0" w:space="0" w:color="auto"/>
        <w:bottom w:val="none" w:sz="0" w:space="0" w:color="auto"/>
        <w:right w:val="none" w:sz="0" w:space="0" w:color="auto"/>
      </w:divBdr>
    </w:div>
    <w:div w:id="67726387">
      <w:bodyDiv w:val="1"/>
      <w:marLeft w:val="0"/>
      <w:marRight w:val="0"/>
      <w:marTop w:val="0"/>
      <w:marBottom w:val="0"/>
      <w:divBdr>
        <w:top w:val="none" w:sz="0" w:space="0" w:color="auto"/>
        <w:left w:val="none" w:sz="0" w:space="0" w:color="auto"/>
        <w:bottom w:val="none" w:sz="0" w:space="0" w:color="auto"/>
        <w:right w:val="none" w:sz="0" w:space="0" w:color="auto"/>
      </w:divBdr>
    </w:div>
    <w:div w:id="78261236">
      <w:bodyDiv w:val="1"/>
      <w:marLeft w:val="0"/>
      <w:marRight w:val="0"/>
      <w:marTop w:val="0"/>
      <w:marBottom w:val="0"/>
      <w:divBdr>
        <w:top w:val="none" w:sz="0" w:space="0" w:color="auto"/>
        <w:left w:val="none" w:sz="0" w:space="0" w:color="auto"/>
        <w:bottom w:val="none" w:sz="0" w:space="0" w:color="auto"/>
        <w:right w:val="none" w:sz="0" w:space="0" w:color="auto"/>
      </w:divBdr>
    </w:div>
    <w:div w:id="89862548">
      <w:bodyDiv w:val="1"/>
      <w:marLeft w:val="0"/>
      <w:marRight w:val="0"/>
      <w:marTop w:val="0"/>
      <w:marBottom w:val="0"/>
      <w:divBdr>
        <w:top w:val="none" w:sz="0" w:space="0" w:color="auto"/>
        <w:left w:val="none" w:sz="0" w:space="0" w:color="auto"/>
        <w:bottom w:val="none" w:sz="0" w:space="0" w:color="auto"/>
        <w:right w:val="none" w:sz="0" w:space="0" w:color="auto"/>
      </w:divBdr>
      <w:divsChild>
        <w:div w:id="960648748">
          <w:marLeft w:val="0"/>
          <w:marRight w:val="0"/>
          <w:marTop w:val="0"/>
          <w:marBottom w:val="0"/>
          <w:divBdr>
            <w:top w:val="none" w:sz="0" w:space="0" w:color="auto"/>
            <w:left w:val="none" w:sz="0" w:space="0" w:color="auto"/>
            <w:bottom w:val="none" w:sz="0" w:space="0" w:color="auto"/>
            <w:right w:val="none" w:sz="0" w:space="0" w:color="auto"/>
          </w:divBdr>
          <w:divsChild>
            <w:div w:id="595211539">
              <w:marLeft w:val="0"/>
              <w:marRight w:val="0"/>
              <w:marTop w:val="0"/>
              <w:marBottom w:val="0"/>
              <w:divBdr>
                <w:top w:val="none" w:sz="0" w:space="0" w:color="auto"/>
                <w:left w:val="none" w:sz="0" w:space="0" w:color="auto"/>
                <w:bottom w:val="none" w:sz="0" w:space="0" w:color="auto"/>
                <w:right w:val="none" w:sz="0" w:space="0" w:color="auto"/>
              </w:divBdr>
              <w:divsChild>
                <w:div w:id="761073723">
                  <w:marLeft w:val="0"/>
                  <w:marRight w:val="0"/>
                  <w:marTop w:val="0"/>
                  <w:marBottom w:val="0"/>
                  <w:divBdr>
                    <w:top w:val="none" w:sz="0" w:space="0" w:color="auto"/>
                    <w:left w:val="none" w:sz="0" w:space="0" w:color="auto"/>
                    <w:bottom w:val="none" w:sz="0" w:space="0" w:color="auto"/>
                    <w:right w:val="none" w:sz="0" w:space="0" w:color="auto"/>
                  </w:divBdr>
                  <w:divsChild>
                    <w:div w:id="2117601889">
                      <w:marLeft w:val="0"/>
                      <w:marRight w:val="0"/>
                      <w:marTop w:val="0"/>
                      <w:marBottom w:val="0"/>
                      <w:divBdr>
                        <w:top w:val="none" w:sz="0" w:space="0" w:color="auto"/>
                        <w:left w:val="none" w:sz="0" w:space="0" w:color="auto"/>
                        <w:bottom w:val="none" w:sz="0" w:space="0" w:color="auto"/>
                        <w:right w:val="none" w:sz="0" w:space="0" w:color="auto"/>
                      </w:divBdr>
                      <w:divsChild>
                        <w:div w:id="1770421330">
                          <w:marLeft w:val="0"/>
                          <w:marRight w:val="0"/>
                          <w:marTop w:val="0"/>
                          <w:marBottom w:val="0"/>
                          <w:divBdr>
                            <w:top w:val="none" w:sz="0" w:space="0" w:color="auto"/>
                            <w:left w:val="none" w:sz="0" w:space="0" w:color="auto"/>
                            <w:bottom w:val="none" w:sz="0" w:space="0" w:color="auto"/>
                            <w:right w:val="none" w:sz="0" w:space="0" w:color="auto"/>
                          </w:divBdr>
                          <w:divsChild>
                            <w:div w:id="266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90944">
      <w:bodyDiv w:val="1"/>
      <w:marLeft w:val="0"/>
      <w:marRight w:val="0"/>
      <w:marTop w:val="0"/>
      <w:marBottom w:val="0"/>
      <w:divBdr>
        <w:top w:val="none" w:sz="0" w:space="0" w:color="auto"/>
        <w:left w:val="none" w:sz="0" w:space="0" w:color="auto"/>
        <w:bottom w:val="none" w:sz="0" w:space="0" w:color="auto"/>
        <w:right w:val="none" w:sz="0" w:space="0" w:color="auto"/>
      </w:divBdr>
    </w:div>
    <w:div w:id="131407116">
      <w:bodyDiv w:val="1"/>
      <w:marLeft w:val="0"/>
      <w:marRight w:val="0"/>
      <w:marTop w:val="0"/>
      <w:marBottom w:val="0"/>
      <w:divBdr>
        <w:top w:val="none" w:sz="0" w:space="0" w:color="auto"/>
        <w:left w:val="none" w:sz="0" w:space="0" w:color="auto"/>
        <w:bottom w:val="none" w:sz="0" w:space="0" w:color="auto"/>
        <w:right w:val="none" w:sz="0" w:space="0" w:color="auto"/>
      </w:divBdr>
    </w:div>
    <w:div w:id="146484075">
      <w:bodyDiv w:val="1"/>
      <w:marLeft w:val="0"/>
      <w:marRight w:val="0"/>
      <w:marTop w:val="0"/>
      <w:marBottom w:val="0"/>
      <w:divBdr>
        <w:top w:val="none" w:sz="0" w:space="0" w:color="auto"/>
        <w:left w:val="none" w:sz="0" w:space="0" w:color="auto"/>
        <w:bottom w:val="none" w:sz="0" w:space="0" w:color="auto"/>
        <w:right w:val="none" w:sz="0" w:space="0" w:color="auto"/>
      </w:divBdr>
    </w:div>
    <w:div w:id="154301564">
      <w:bodyDiv w:val="1"/>
      <w:marLeft w:val="0"/>
      <w:marRight w:val="0"/>
      <w:marTop w:val="0"/>
      <w:marBottom w:val="0"/>
      <w:divBdr>
        <w:top w:val="none" w:sz="0" w:space="0" w:color="auto"/>
        <w:left w:val="none" w:sz="0" w:space="0" w:color="auto"/>
        <w:bottom w:val="none" w:sz="0" w:space="0" w:color="auto"/>
        <w:right w:val="none" w:sz="0" w:space="0" w:color="auto"/>
      </w:divBdr>
    </w:div>
    <w:div w:id="158736453">
      <w:bodyDiv w:val="1"/>
      <w:marLeft w:val="0"/>
      <w:marRight w:val="0"/>
      <w:marTop w:val="0"/>
      <w:marBottom w:val="0"/>
      <w:divBdr>
        <w:top w:val="none" w:sz="0" w:space="0" w:color="auto"/>
        <w:left w:val="none" w:sz="0" w:space="0" w:color="auto"/>
        <w:bottom w:val="none" w:sz="0" w:space="0" w:color="auto"/>
        <w:right w:val="none" w:sz="0" w:space="0" w:color="auto"/>
      </w:divBdr>
    </w:div>
    <w:div w:id="201481116">
      <w:bodyDiv w:val="1"/>
      <w:marLeft w:val="0"/>
      <w:marRight w:val="0"/>
      <w:marTop w:val="0"/>
      <w:marBottom w:val="0"/>
      <w:divBdr>
        <w:top w:val="none" w:sz="0" w:space="0" w:color="auto"/>
        <w:left w:val="none" w:sz="0" w:space="0" w:color="auto"/>
        <w:bottom w:val="none" w:sz="0" w:space="0" w:color="auto"/>
        <w:right w:val="none" w:sz="0" w:space="0" w:color="auto"/>
      </w:divBdr>
    </w:div>
    <w:div w:id="204802206">
      <w:bodyDiv w:val="1"/>
      <w:marLeft w:val="0"/>
      <w:marRight w:val="0"/>
      <w:marTop w:val="0"/>
      <w:marBottom w:val="0"/>
      <w:divBdr>
        <w:top w:val="none" w:sz="0" w:space="0" w:color="auto"/>
        <w:left w:val="none" w:sz="0" w:space="0" w:color="auto"/>
        <w:bottom w:val="none" w:sz="0" w:space="0" w:color="auto"/>
        <w:right w:val="none" w:sz="0" w:space="0" w:color="auto"/>
      </w:divBdr>
    </w:div>
    <w:div w:id="205487590">
      <w:bodyDiv w:val="1"/>
      <w:marLeft w:val="0"/>
      <w:marRight w:val="0"/>
      <w:marTop w:val="0"/>
      <w:marBottom w:val="0"/>
      <w:divBdr>
        <w:top w:val="none" w:sz="0" w:space="0" w:color="auto"/>
        <w:left w:val="none" w:sz="0" w:space="0" w:color="auto"/>
        <w:bottom w:val="none" w:sz="0" w:space="0" w:color="auto"/>
        <w:right w:val="none" w:sz="0" w:space="0" w:color="auto"/>
      </w:divBdr>
      <w:divsChild>
        <w:div w:id="114954468">
          <w:marLeft w:val="0"/>
          <w:marRight w:val="0"/>
          <w:marTop w:val="0"/>
          <w:marBottom w:val="0"/>
          <w:divBdr>
            <w:top w:val="none" w:sz="0" w:space="0" w:color="auto"/>
            <w:left w:val="none" w:sz="0" w:space="0" w:color="auto"/>
            <w:bottom w:val="none" w:sz="0" w:space="0" w:color="auto"/>
            <w:right w:val="none" w:sz="0" w:space="0" w:color="auto"/>
          </w:divBdr>
          <w:divsChild>
            <w:div w:id="137891517">
              <w:marLeft w:val="0"/>
              <w:marRight w:val="0"/>
              <w:marTop w:val="0"/>
              <w:marBottom w:val="0"/>
              <w:divBdr>
                <w:top w:val="none" w:sz="0" w:space="0" w:color="auto"/>
                <w:left w:val="none" w:sz="0" w:space="0" w:color="auto"/>
                <w:bottom w:val="none" w:sz="0" w:space="0" w:color="auto"/>
                <w:right w:val="none" w:sz="0" w:space="0" w:color="auto"/>
              </w:divBdr>
              <w:divsChild>
                <w:div w:id="1810198943">
                  <w:marLeft w:val="0"/>
                  <w:marRight w:val="0"/>
                  <w:marTop w:val="0"/>
                  <w:marBottom w:val="0"/>
                  <w:divBdr>
                    <w:top w:val="none" w:sz="0" w:space="0" w:color="auto"/>
                    <w:left w:val="none" w:sz="0" w:space="0" w:color="auto"/>
                    <w:bottom w:val="none" w:sz="0" w:space="0" w:color="auto"/>
                    <w:right w:val="none" w:sz="0" w:space="0" w:color="auto"/>
                  </w:divBdr>
                  <w:divsChild>
                    <w:div w:id="676732462">
                      <w:marLeft w:val="0"/>
                      <w:marRight w:val="0"/>
                      <w:marTop w:val="0"/>
                      <w:marBottom w:val="0"/>
                      <w:divBdr>
                        <w:top w:val="none" w:sz="0" w:space="0" w:color="auto"/>
                        <w:left w:val="none" w:sz="0" w:space="0" w:color="auto"/>
                        <w:bottom w:val="none" w:sz="0" w:space="0" w:color="auto"/>
                        <w:right w:val="none" w:sz="0" w:space="0" w:color="auto"/>
                      </w:divBdr>
                      <w:divsChild>
                        <w:div w:id="2088456018">
                          <w:marLeft w:val="0"/>
                          <w:marRight w:val="0"/>
                          <w:marTop w:val="0"/>
                          <w:marBottom w:val="0"/>
                          <w:divBdr>
                            <w:top w:val="none" w:sz="0" w:space="0" w:color="auto"/>
                            <w:left w:val="none" w:sz="0" w:space="0" w:color="auto"/>
                            <w:bottom w:val="none" w:sz="0" w:space="0" w:color="auto"/>
                            <w:right w:val="none" w:sz="0" w:space="0" w:color="auto"/>
                          </w:divBdr>
                          <w:divsChild>
                            <w:div w:id="657809598">
                              <w:marLeft w:val="0"/>
                              <w:marRight w:val="0"/>
                              <w:marTop w:val="0"/>
                              <w:marBottom w:val="0"/>
                              <w:divBdr>
                                <w:top w:val="none" w:sz="0" w:space="0" w:color="auto"/>
                                <w:left w:val="none" w:sz="0" w:space="0" w:color="auto"/>
                                <w:bottom w:val="none" w:sz="0" w:space="0" w:color="auto"/>
                                <w:right w:val="none" w:sz="0" w:space="0" w:color="auto"/>
                              </w:divBdr>
                              <w:divsChild>
                                <w:div w:id="2001228306">
                                  <w:marLeft w:val="0"/>
                                  <w:marRight w:val="0"/>
                                  <w:marTop w:val="0"/>
                                  <w:marBottom w:val="0"/>
                                  <w:divBdr>
                                    <w:top w:val="none" w:sz="0" w:space="0" w:color="auto"/>
                                    <w:left w:val="none" w:sz="0" w:space="0" w:color="auto"/>
                                    <w:bottom w:val="none" w:sz="0" w:space="0" w:color="auto"/>
                                    <w:right w:val="none" w:sz="0" w:space="0" w:color="auto"/>
                                  </w:divBdr>
                                  <w:divsChild>
                                    <w:div w:id="433870166">
                                      <w:marLeft w:val="0"/>
                                      <w:marRight w:val="0"/>
                                      <w:marTop w:val="0"/>
                                      <w:marBottom w:val="0"/>
                                      <w:divBdr>
                                        <w:top w:val="none" w:sz="0" w:space="0" w:color="auto"/>
                                        <w:left w:val="none" w:sz="0" w:space="0" w:color="auto"/>
                                        <w:bottom w:val="none" w:sz="0" w:space="0" w:color="auto"/>
                                        <w:right w:val="none" w:sz="0" w:space="0" w:color="auto"/>
                                      </w:divBdr>
                                      <w:divsChild>
                                        <w:div w:id="880290950">
                                          <w:marLeft w:val="0"/>
                                          <w:marRight w:val="0"/>
                                          <w:marTop w:val="0"/>
                                          <w:marBottom w:val="0"/>
                                          <w:divBdr>
                                            <w:top w:val="none" w:sz="0" w:space="0" w:color="auto"/>
                                            <w:left w:val="none" w:sz="0" w:space="0" w:color="auto"/>
                                            <w:bottom w:val="none" w:sz="0" w:space="0" w:color="auto"/>
                                            <w:right w:val="none" w:sz="0" w:space="0" w:color="auto"/>
                                          </w:divBdr>
                                          <w:divsChild>
                                            <w:div w:id="542138026">
                                              <w:marLeft w:val="0"/>
                                              <w:marRight w:val="0"/>
                                              <w:marTop w:val="0"/>
                                              <w:marBottom w:val="0"/>
                                              <w:divBdr>
                                                <w:top w:val="none" w:sz="0" w:space="0" w:color="auto"/>
                                                <w:left w:val="none" w:sz="0" w:space="0" w:color="auto"/>
                                                <w:bottom w:val="none" w:sz="0" w:space="0" w:color="auto"/>
                                                <w:right w:val="none" w:sz="0" w:space="0" w:color="auto"/>
                                              </w:divBdr>
                                              <w:divsChild>
                                                <w:div w:id="1573587482">
                                                  <w:marLeft w:val="0"/>
                                                  <w:marRight w:val="0"/>
                                                  <w:marTop w:val="0"/>
                                                  <w:marBottom w:val="0"/>
                                                  <w:divBdr>
                                                    <w:top w:val="none" w:sz="0" w:space="0" w:color="auto"/>
                                                    <w:left w:val="none" w:sz="0" w:space="0" w:color="auto"/>
                                                    <w:bottom w:val="none" w:sz="0" w:space="0" w:color="auto"/>
                                                    <w:right w:val="none" w:sz="0" w:space="0" w:color="auto"/>
                                                  </w:divBdr>
                                                  <w:divsChild>
                                                    <w:div w:id="1016348896">
                                                      <w:marLeft w:val="0"/>
                                                      <w:marRight w:val="0"/>
                                                      <w:marTop w:val="0"/>
                                                      <w:marBottom w:val="0"/>
                                                      <w:divBdr>
                                                        <w:top w:val="none" w:sz="0" w:space="0" w:color="auto"/>
                                                        <w:left w:val="none" w:sz="0" w:space="0" w:color="auto"/>
                                                        <w:bottom w:val="none" w:sz="0" w:space="0" w:color="auto"/>
                                                        <w:right w:val="none" w:sz="0" w:space="0" w:color="auto"/>
                                                      </w:divBdr>
                                                      <w:divsChild>
                                                        <w:div w:id="13206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0919607">
      <w:bodyDiv w:val="1"/>
      <w:marLeft w:val="0"/>
      <w:marRight w:val="0"/>
      <w:marTop w:val="0"/>
      <w:marBottom w:val="0"/>
      <w:divBdr>
        <w:top w:val="none" w:sz="0" w:space="0" w:color="auto"/>
        <w:left w:val="none" w:sz="0" w:space="0" w:color="auto"/>
        <w:bottom w:val="none" w:sz="0" w:space="0" w:color="auto"/>
        <w:right w:val="none" w:sz="0" w:space="0" w:color="auto"/>
      </w:divBdr>
    </w:div>
    <w:div w:id="243607382">
      <w:bodyDiv w:val="1"/>
      <w:marLeft w:val="0"/>
      <w:marRight w:val="0"/>
      <w:marTop w:val="0"/>
      <w:marBottom w:val="0"/>
      <w:divBdr>
        <w:top w:val="none" w:sz="0" w:space="0" w:color="auto"/>
        <w:left w:val="none" w:sz="0" w:space="0" w:color="auto"/>
        <w:bottom w:val="none" w:sz="0" w:space="0" w:color="auto"/>
        <w:right w:val="none" w:sz="0" w:space="0" w:color="auto"/>
      </w:divBdr>
    </w:div>
    <w:div w:id="253710855">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9221061">
      <w:bodyDiv w:val="1"/>
      <w:marLeft w:val="0"/>
      <w:marRight w:val="0"/>
      <w:marTop w:val="0"/>
      <w:marBottom w:val="0"/>
      <w:divBdr>
        <w:top w:val="none" w:sz="0" w:space="0" w:color="auto"/>
        <w:left w:val="none" w:sz="0" w:space="0" w:color="auto"/>
        <w:bottom w:val="none" w:sz="0" w:space="0" w:color="auto"/>
        <w:right w:val="none" w:sz="0" w:space="0" w:color="auto"/>
      </w:divBdr>
    </w:div>
    <w:div w:id="294533913">
      <w:bodyDiv w:val="1"/>
      <w:marLeft w:val="0"/>
      <w:marRight w:val="0"/>
      <w:marTop w:val="0"/>
      <w:marBottom w:val="0"/>
      <w:divBdr>
        <w:top w:val="none" w:sz="0" w:space="0" w:color="auto"/>
        <w:left w:val="none" w:sz="0" w:space="0" w:color="auto"/>
        <w:bottom w:val="none" w:sz="0" w:space="0" w:color="auto"/>
        <w:right w:val="none" w:sz="0" w:space="0" w:color="auto"/>
      </w:divBdr>
    </w:div>
    <w:div w:id="294913979">
      <w:bodyDiv w:val="1"/>
      <w:marLeft w:val="0"/>
      <w:marRight w:val="0"/>
      <w:marTop w:val="0"/>
      <w:marBottom w:val="0"/>
      <w:divBdr>
        <w:top w:val="none" w:sz="0" w:space="0" w:color="auto"/>
        <w:left w:val="none" w:sz="0" w:space="0" w:color="auto"/>
        <w:bottom w:val="none" w:sz="0" w:space="0" w:color="auto"/>
        <w:right w:val="none" w:sz="0" w:space="0" w:color="auto"/>
      </w:divBdr>
    </w:div>
    <w:div w:id="297800490">
      <w:bodyDiv w:val="1"/>
      <w:marLeft w:val="0"/>
      <w:marRight w:val="0"/>
      <w:marTop w:val="0"/>
      <w:marBottom w:val="0"/>
      <w:divBdr>
        <w:top w:val="none" w:sz="0" w:space="0" w:color="auto"/>
        <w:left w:val="none" w:sz="0" w:space="0" w:color="auto"/>
        <w:bottom w:val="none" w:sz="0" w:space="0" w:color="auto"/>
        <w:right w:val="none" w:sz="0" w:space="0" w:color="auto"/>
      </w:divBdr>
    </w:div>
    <w:div w:id="311909298">
      <w:bodyDiv w:val="1"/>
      <w:marLeft w:val="0"/>
      <w:marRight w:val="0"/>
      <w:marTop w:val="0"/>
      <w:marBottom w:val="0"/>
      <w:divBdr>
        <w:top w:val="none" w:sz="0" w:space="0" w:color="auto"/>
        <w:left w:val="none" w:sz="0" w:space="0" w:color="auto"/>
        <w:bottom w:val="none" w:sz="0" w:space="0" w:color="auto"/>
        <w:right w:val="none" w:sz="0" w:space="0" w:color="auto"/>
      </w:divBdr>
      <w:divsChild>
        <w:div w:id="231934367">
          <w:marLeft w:val="0"/>
          <w:marRight w:val="0"/>
          <w:marTop w:val="0"/>
          <w:marBottom w:val="0"/>
          <w:divBdr>
            <w:top w:val="none" w:sz="0" w:space="0" w:color="auto"/>
            <w:left w:val="none" w:sz="0" w:space="0" w:color="auto"/>
            <w:bottom w:val="none" w:sz="0" w:space="0" w:color="auto"/>
            <w:right w:val="none" w:sz="0" w:space="0" w:color="auto"/>
          </w:divBdr>
          <w:divsChild>
            <w:div w:id="792135314">
              <w:marLeft w:val="0"/>
              <w:marRight w:val="0"/>
              <w:marTop w:val="0"/>
              <w:marBottom w:val="0"/>
              <w:divBdr>
                <w:top w:val="none" w:sz="0" w:space="0" w:color="auto"/>
                <w:left w:val="none" w:sz="0" w:space="0" w:color="auto"/>
                <w:bottom w:val="none" w:sz="0" w:space="0" w:color="auto"/>
                <w:right w:val="none" w:sz="0" w:space="0" w:color="auto"/>
              </w:divBdr>
              <w:divsChild>
                <w:div w:id="2088921687">
                  <w:marLeft w:val="0"/>
                  <w:marRight w:val="0"/>
                  <w:marTop w:val="0"/>
                  <w:marBottom w:val="0"/>
                  <w:divBdr>
                    <w:top w:val="none" w:sz="0" w:space="0" w:color="auto"/>
                    <w:left w:val="none" w:sz="0" w:space="0" w:color="auto"/>
                    <w:bottom w:val="none" w:sz="0" w:space="0" w:color="auto"/>
                    <w:right w:val="none" w:sz="0" w:space="0" w:color="auto"/>
                  </w:divBdr>
                  <w:divsChild>
                    <w:div w:id="2031098905">
                      <w:marLeft w:val="0"/>
                      <w:marRight w:val="0"/>
                      <w:marTop w:val="0"/>
                      <w:marBottom w:val="0"/>
                      <w:divBdr>
                        <w:top w:val="none" w:sz="0" w:space="0" w:color="auto"/>
                        <w:left w:val="none" w:sz="0" w:space="0" w:color="auto"/>
                        <w:bottom w:val="none" w:sz="0" w:space="0" w:color="auto"/>
                        <w:right w:val="none" w:sz="0" w:space="0" w:color="auto"/>
                      </w:divBdr>
                      <w:divsChild>
                        <w:div w:id="1126582056">
                          <w:marLeft w:val="0"/>
                          <w:marRight w:val="0"/>
                          <w:marTop w:val="0"/>
                          <w:marBottom w:val="0"/>
                          <w:divBdr>
                            <w:top w:val="none" w:sz="0" w:space="0" w:color="auto"/>
                            <w:left w:val="none" w:sz="0" w:space="0" w:color="auto"/>
                            <w:bottom w:val="none" w:sz="0" w:space="0" w:color="auto"/>
                            <w:right w:val="none" w:sz="0" w:space="0" w:color="auto"/>
                          </w:divBdr>
                          <w:divsChild>
                            <w:div w:id="2087073991">
                              <w:marLeft w:val="0"/>
                              <w:marRight w:val="0"/>
                              <w:marTop w:val="0"/>
                              <w:marBottom w:val="0"/>
                              <w:divBdr>
                                <w:top w:val="none" w:sz="0" w:space="0" w:color="auto"/>
                                <w:left w:val="none" w:sz="0" w:space="0" w:color="auto"/>
                                <w:bottom w:val="none" w:sz="0" w:space="0" w:color="auto"/>
                                <w:right w:val="none" w:sz="0" w:space="0" w:color="auto"/>
                              </w:divBdr>
                              <w:divsChild>
                                <w:div w:id="5517832">
                                  <w:marLeft w:val="0"/>
                                  <w:marRight w:val="0"/>
                                  <w:marTop w:val="0"/>
                                  <w:marBottom w:val="0"/>
                                  <w:divBdr>
                                    <w:top w:val="none" w:sz="0" w:space="0" w:color="auto"/>
                                    <w:left w:val="none" w:sz="0" w:space="0" w:color="auto"/>
                                    <w:bottom w:val="none" w:sz="0" w:space="0" w:color="auto"/>
                                    <w:right w:val="none" w:sz="0" w:space="0" w:color="auto"/>
                                  </w:divBdr>
                                  <w:divsChild>
                                    <w:div w:id="1040201882">
                                      <w:marLeft w:val="0"/>
                                      <w:marRight w:val="0"/>
                                      <w:marTop w:val="0"/>
                                      <w:marBottom w:val="0"/>
                                      <w:divBdr>
                                        <w:top w:val="none" w:sz="0" w:space="0" w:color="auto"/>
                                        <w:left w:val="none" w:sz="0" w:space="0" w:color="auto"/>
                                        <w:bottom w:val="none" w:sz="0" w:space="0" w:color="auto"/>
                                        <w:right w:val="none" w:sz="0" w:space="0" w:color="auto"/>
                                      </w:divBdr>
                                      <w:divsChild>
                                        <w:div w:id="2085642148">
                                          <w:marLeft w:val="0"/>
                                          <w:marRight w:val="0"/>
                                          <w:marTop w:val="0"/>
                                          <w:marBottom w:val="0"/>
                                          <w:divBdr>
                                            <w:top w:val="none" w:sz="0" w:space="0" w:color="auto"/>
                                            <w:left w:val="none" w:sz="0" w:space="0" w:color="auto"/>
                                            <w:bottom w:val="none" w:sz="0" w:space="0" w:color="auto"/>
                                            <w:right w:val="none" w:sz="0" w:space="0" w:color="auto"/>
                                          </w:divBdr>
                                          <w:divsChild>
                                            <w:div w:id="356395371">
                                              <w:marLeft w:val="0"/>
                                              <w:marRight w:val="0"/>
                                              <w:marTop w:val="0"/>
                                              <w:marBottom w:val="0"/>
                                              <w:divBdr>
                                                <w:top w:val="none" w:sz="0" w:space="0" w:color="auto"/>
                                                <w:left w:val="none" w:sz="0" w:space="0" w:color="auto"/>
                                                <w:bottom w:val="none" w:sz="0" w:space="0" w:color="auto"/>
                                                <w:right w:val="none" w:sz="0" w:space="0" w:color="auto"/>
                                              </w:divBdr>
                                              <w:divsChild>
                                                <w:div w:id="1668753705">
                                                  <w:marLeft w:val="0"/>
                                                  <w:marRight w:val="0"/>
                                                  <w:marTop w:val="0"/>
                                                  <w:marBottom w:val="0"/>
                                                  <w:divBdr>
                                                    <w:top w:val="none" w:sz="0" w:space="0" w:color="auto"/>
                                                    <w:left w:val="none" w:sz="0" w:space="0" w:color="auto"/>
                                                    <w:bottom w:val="none" w:sz="0" w:space="0" w:color="auto"/>
                                                    <w:right w:val="none" w:sz="0" w:space="0" w:color="auto"/>
                                                  </w:divBdr>
                                                  <w:divsChild>
                                                    <w:div w:id="1534683946">
                                                      <w:marLeft w:val="0"/>
                                                      <w:marRight w:val="0"/>
                                                      <w:marTop w:val="0"/>
                                                      <w:marBottom w:val="0"/>
                                                      <w:divBdr>
                                                        <w:top w:val="none" w:sz="0" w:space="0" w:color="auto"/>
                                                        <w:left w:val="none" w:sz="0" w:space="0" w:color="auto"/>
                                                        <w:bottom w:val="none" w:sz="0" w:space="0" w:color="auto"/>
                                                        <w:right w:val="none" w:sz="0" w:space="0" w:color="auto"/>
                                                      </w:divBdr>
                                                      <w:divsChild>
                                                        <w:div w:id="14756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8850548">
      <w:bodyDiv w:val="1"/>
      <w:marLeft w:val="0"/>
      <w:marRight w:val="0"/>
      <w:marTop w:val="0"/>
      <w:marBottom w:val="0"/>
      <w:divBdr>
        <w:top w:val="none" w:sz="0" w:space="0" w:color="auto"/>
        <w:left w:val="none" w:sz="0" w:space="0" w:color="auto"/>
        <w:bottom w:val="none" w:sz="0" w:space="0" w:color="auto"/>
        <w:right w:val="none" w:sz="0" w:space="0" w:color="auto"/>
      </w:divBdr>
    </w:div>
    <w:div w:id="362638473">
      <w:bodyDiv w:val="1"/>
      <w:marLeft w:val="0"/>
      <w:marRight w:val="0"/>
      <w:marTop w:val="0"/>
      <w:marBottom w:val="0"/>
      <w:divBdr>
        <w:top w:val="none" w:sz="0" w:space="0" w:color="auto"/>
        <w:left w:val="none" w:sz="0" w:space="0" w:color="auto"/>
        <w:bottom w:val="none" w:sz="0" w:space="0" w:color="auto"/>
        <w:right w:val="none" w:sz="0" w:space="0" w:color="auto"/>
      </w:divBdr>
    </w:div>
    <w:div w:id="378358536">
      <w:bodyDiv w:val="1"/>
      <w:marLeft w:val="0"/>
      <w:marRight w:val="0"/>
      <w:marTop w:val="0"/>
      <w:marBottom w:val="0"/>
      <w:divBdr>
        <w:top w:val="none" w:sz="0" w:space="0" w:color="auto"/>
        <w:left w:val="none" w:sz="0" w:space="0" w:color="auto"/>
        <w:bottom w:val="none" w:sz="0" w:space="0" w:color="auto"/>
        <w:right w:val="none" w:sz="0" w:space="0" w:color="auto"/>
      </w:divBdr>
    </w:div>
    <w:div w:id="383600683">
      <w:bodyDiv w:val="1"/>
      <w:marLeft w:val="0"/>
      <w:marRight w:val="0"/>
      <w:marTop w:val="0"/>
      <w:marBottom w:val="0"/>
      <w:divBdr>
        <w:top w:val="none" w:sz="0" w:space="0" w:color="auto"/>
        <w:left w:val="none" w:sz="0" w:space="0" w:color="auto"/>
        <w:bottom w:val="none" w:sz="0" w:space="0" w:color="auto"/>
        <w:right w:val="none" w:sz="0" w:space="0" w:color="auto"/>
      </w:divBdr>
    </w:div>
    <w:div w:id="389617562">
      <w:bodyDiv w:val="1"/>
      <w:marLeft w:val="0"/>
      <w:marRight w:val="0"/>
      <w:marTop w:val="0"/>
      <w:marBottom w:val="0"/>
      <w:divBdr>
        <w:top w:val="none" w:sz="0" w:space="0" w:color="auto"/>
        <w:left w:val="none" w:sz="0" w:space="0" w:color="auto"/>
        <w:bottom w:val="none" w:sz="0" w:space="0" w:color="auto"/>
        <w:right w:val="none" w:sz="0" w:space="0" w:color="auto"/>
      </w:divBdr>
    </w:div>
    <w:div w:id="394789633">
      <w:bodyDiv w:val="1"/>
      <w:marLeft w:val="0"/>
      <w:marRight w:val="0"/>
      <w:marTop w:val="0"/>
      <w:marBottom w:val="0"/>
      <w:divBdr>
        <w:top w:val="none" w:sz="0" w:space="0" w:color="auto"/>
        <w:left w:val="none" w:sz="0" w:space="0" w:color="auto"/>
        <w:bottom w:val="none" w:sz="0" w:space="0" w:color="auto"/>
        <w:right w:val="none" w:sz="0" w:space="0" w:color="auto"/>
      </w:divBdr>
    </w:div>
    <w:div w:id="414938036">
      <w:bodyDiv w:val="1"/>
      <w:marLeft w:val="0"/>
      <w:marRight w:val="0"/>
      <w:marTop w:val="0"/>
      <w:marBottom w:val="0"/>
      <w:divBdr>
        <w:top w:val="none" w:sz="0" w:space="0" w:color="auto"/>
        <w:left w:val="none" w:sz="0" w:space="0" w:color="auto"/>
        <w:bottom w:val="none" w:sz="0" w:space="0" w:color="auto"/>
        <w:right w:val="none" w:sz="0" w:space="0" w:color="auto"/>
      </w:divBdr>
    </w:div>
    <w:div w:id="415596541">
      <w:bodyDiv w:val="1"/>
      <w:marLeft w:val="0"/>
      <w:marRight w:val="0"/>
      <w:marTop w:val="0"/>
      <w:marBottom w:val="0"/>
      <w:divBdr>
        <w:top w:val="none" w:sz="0" w:space="0" w:color="auto"/>
        <w:left w:val="none" w:sz="0" w:space="0" w:color="auto"/>
        <w:bottom w:val="none" w:sz="0" w:space="0" w:color="auto"/>
        <w:right w:val="none" w:sz="0" w:space="0" w:color="auto"/>
      </w:divBdr>
    </w:div>
    <w:div w:id="446974481">
      <w:bodyDiv w:val="1"/>
      <w:marLeft w:val="0"/>
      <w:marRight w:val="0"/>
      <w:marTop w:val="0"/>
      <w:marBottom w:val="0"/>
      <w:divBdr>
        <w:top w:val="none" w:sz="0" w:space="0" w:color="auto"/>
        <w:left w:val="none" w:sz="0" w:space="0" w:color="auto"/>
        <w:bottom w:val="none" w:sz="0" w:space="0" w:color="auto"/>
        <w:right w:val="none" w:sz="0" w:space="0" w:color="auto"/>
      </w:divBdr>
    </w:div>
    <w:div w:id="476455007">
      <w:bodyDiv w:val="1"/>
      <w:marLeft w:val="0"/>
      <w:marRight w:val="0"/>
      <w:marTop w:val="0"/>
      <w:marBottom w:val="0"/>
      <w:divBdr>
        <w:top w:val="none" w:sz="0" w:space="0" w:color="auto"/>
        <w:left w:val="none" w:sz="0" w:space="0" w:color="auto"/>
        <w:bottom w:val="none" w:sz="0" w:space="0" w:color="auto"/>
        <w:right w:val="none" w:sz="0" w:space="0" w:color="auto"/>
      </w:divBdr>
    </w:div>
    <w:div w:id="477697478">
      <w:bodyDiv w:val="1"/>
      <w:marLeft w:val="0"/>
      <w:marRight w:val="0"/>
      <w:marTop w:val="0"/>
      <w:marBottom w:val="0"/>
      <w:divBdr>
        <w:top w:val="none" w:sz="0" w:space="0" w:color="auto"/>
        <w:left w:val="none" w:sz="0" w:space="0" w:color="auto"/>
        <w:bottom w:val="none" w:sz="0" w:space="0" w:color="auto"/>
        <w:right w:val="none" w:sz="0" w:space="0" w:color="auto"/>
      </w:divBdr>
    </w:div>
    <w:div w:id="478881003">
      <w:bodyDiv w:val="1"/>
      <w:marLeft w:val="0"/>
      <w:marRight w:val="0"/>
      <w:marTop w:val="0"/>
      <w:marBottom w:val="0"/>
      <w:divBdr>
        <w:top w:val="none" w:sz="0" w:space="0" w:color="auto"/>
        <w:left w:val="none" w:sz="0" w:space="0" w:color="auto"/>
        <w:bottom w:val="none" w:sz="0" w:space="0" w:color="auto"/>
        <w:right w:val="none" w:sz="0" w:space="0" w:color="auto"/>
      </w:divBdr>
    </w:div>
    <w:div w:id="494301297">
      <w:bodyDiv w:val="1"/>
      <w:marLeft w:val="0"/>
      <w:marRight w:val="0"/>
      <w:marTop w:val="0"/>
      <w:marBottom w:val="0"/>
      <w:divBdr>
        <w:top w:val="none" w:sz="0" w:space="0" w:color="auto"/>
        <w:left w:val="none" w:sz="0" w:space="0" w:color="auto"/>
        <w:bottom w:val="none" w:sz="0" w:space="0" w:color="auto"/>
        <w:right w:val="none" w:sz="0" w:space="0" w:color="auto"/>
      </w:divBdr>
    </w:div>
    <w:div w:id="499858115">
      <w:bodyDiv w:val="1"/>
      <w:marLeft w:val="0"/>
      <w:marRight w:val="0"/>
      <w:marTop w:val="0"/>
      <w:marBottom w:val="0"/>
      <w:divBdr>
        <w:top w:val="none" w:sz="0" w:space="0" w:color="auto"/>
        <w:left w:val="none" w:sz="0" w:space="0" w:color="auto"/>
        <w:bottom w:val="none" w:sz="0" w:space="0" w:color="auto"/>
        <w:right w:val="none" w:sz="0" w:space="0" w:color="auto"/>
      </w:divBdr>
    </w:div>
    <w:div w:id="509949785">
      <w:bodyDiv w:val="1"/>
      <w:marLeft w:val="0"/>
      <w:marRight w:val="0"/>
      <w:marTop w:val="0"/>
      <w:marBottom w:val="0"/>
      <w:divBdr>
        <w:top w:val="none" w:sz="0" w:space="0" w:color="auto"/>
        <w:left w:val="none" w:sz="0" w:space="0" w:color="auto"/>
        <w:bottom w:val="none" w:sz="0" w:space="0" w:color="auto"/>
        <w:right w:val="none" w:sz="0" w:space="0" w:color="auto"/>
      </w:divBdr>
    </w:div>
    <w:div w:id="513423647">
      <w:bodyDiv w:val="1"/>
      <w:marLeft w:val="0"/>
      <w:marRight w:val="0"/>
      <w:marTop w:val="0"/>
      <w:marBottom w:val="0"/>
      <w:divBdr>
        <w:top w:val="none" w:sz="0" w:space="0" w:color="auto"/>
        <w:left w:val="none" w:sz="0" w:space="0" w:color="auto"/>
        <w:bottom w:val="none" w:sz="0" w:space="0" w:color="auto"/>
        <w:right w:val="none" w:sz="0" w:space="0" w:color="auto"/>
      </w:divBdr>
    </w:div>
    <w:div w:id="531041409">
      <w:bodyDiv w:val="1"/>
      <w:marLeft w:val="0"/>
      <w:marRight w:val="0"/>
      <w:marTop w:val="0"/>
      <w:marBottom w:val="0"/>
      <w:divBdr>
        <w:top w:val="none" w:sz="0" w:space="0" w:color="auto"/>
        <w:left w:val="none" w:sz="0" w:space="0" w:color="auto"/>
        <w:bottom w:val="none" w:sz="0" w:space="0" w:color="auto"/>
        <w:right w:val="none" w:sz="0" w:space="0" w:color="auto"/>
      </w:divBdr>
    </w:div>
    <w:div w:id="535237743">
      <w:bodyDiv w:val="1"/>
      <w:marLeft w:val="0"/>
      <w:marRight w:val="0"/>
      <w:marTop w:val="0"/>
      <w:marBottom w:val="0"/>
      <w:divBdr>
        <w:top w:val="none" w:sz="0" w:space="0" w:color="auto"/>
        <w:left w:val="none" w:sz="0" w:space="0" w:color="auto"/>
        <w:bottom w:val="none" w:sz="0" w:space="0" w:color="auto"/>
        <w:right w:val="none" w:sz="0" w:space="0" w:color="auto"/>
      </w:divBdr>
    </w:div>
    <w:div w:id="535779436">
      <w:bodyDiv w:val="1"/>
      <w:marLeft w:val="0"/>
      <w:marRight w:val="0"/>
      <w:marTop w:val="0"/>
      <w:marBottom w:val="0"/>
      <w:divBdr>
        <w:top w:val="none" w:sz="0" w:space="0" w:color="auto"/>
        <w:left w:val="none" w:sz="0" w:space="0" w:color="auto"/>
        <w:bottom w:val="none" w:sz="0" w:space="0" w:color="auto"/>
        <w:right w:val="none" w:sz="0" w:space="0" w:color="auto"/>
      </w:divBdr>
    </w:div>
    <w:div w:id="544752985">
      <w:bodyDiv w:val="1"/>
      <w:marLeft w:val="0"/>
      <w:marRight w:val="0"/>
      <w:marTop w:val="0"/>
      <w:marBottom w:val="0"/>
      <w:divBdr>
        <w:top w:val="none" w:sz="0" w:space="0" w:color="auto"/>
        <w:left w:val="none" w:sz="0" w:space="0" w:color="auto"/>
        <w:bottom w:val="none" w:sz="0" w:space="0" w:color="auto"/>
        <w:right w:val="none" w:sz="0" w:space="0" w:color="auto"/>
      </w:divBdr>
    </w:div>
    <w:div w:id="551503794">
      <w:bodyDiv w:val="1"/>
      <w:marLeft w:val="0"/>
      <w:marRight w:val="0"/>
      <w:marTop w:val="0"/>
      <w:marBottom w:val="0"/>
      <w:divBdr>
        <w:top w:val="none" w:sz="0" w:space="0" w:color="auto"/>
        <w:left w:val="none" w:sz="0" w:space="0" w:color="auto"/>
        <w:bottom w:val="none" w:sz="0" w:space="0" w:color="auto"/>
        <w:right w:val="none" w:sz="0" w:space="0" w:color="auto"/>
      </w:divBdr>
    </w:div>
    <w:div w:id="573323053">
      <w:bodyDiv w:val="1"/>
      <w:marLeft w:val="0"/>
      <w:marRight w:val="0"/>
      <w:marTop w:val="0"/>
      <w:marBottom w:val="0"/>
      <w:divBdr>
        <w:top w:val="none" w:sz="0" w:space="0" w:color="auto"/>
        <w:left w:val="none" w:sz="0" w:space="0" w:color="auto"/>
        <w:bottom w:val="none" w:sz="0" w:space="0" w:color="auto"/>
        <w:right w:val="none" w:sz="0" w:space="0" w:color="auto"/>
      </w:divBdr>
    </w:div>
    <w:div w:id="582027485">
      <w:bodyDiv w:val="1"/>
      <w:marLeft w:val="0"/>
      <w:marRight w:val="0"/>
      <w:marTop w:val="0"/>
      <w:marBottom w:val="0"/>
      <w:divBdr>
        <w:top w:val="none" w:sz="0" w:space="0" w:color="auto"/>
        <w:left w:val="none" w:sz="0" w:space="0" w:color="auto"/>
        <w:bottom w:val="none" w:sz="0" w:space="0" w:color="auto"/>
        <w:right w:val="none" w:sz="0" w:space="0" w:color="auto"/>
      </w:divBdr>
    </w:div>
    <w:div w:id="596452008">
      <w:bodyDiv w:val="1"/>
      <w:marLeft w:val="0"/>
      <w:marRight w:val="0"/>
      <w:marTop w:val="0"/>
      <w:marBottom w:val="0"/>
      <w:divBdr>
        <w:top w:val="none" w:sz="0" w:space="0" w:color="auto"/>
        <w:left w:val="none" w:sz="0" w:space="0" w:color="auto"/>
        <w:bottom w:val="none" w:sz="0" w:space="0" w:color="auto"/>
        <w:right w:val="none" w:sz="0" w:space="0" w:color="auto"/>
      </w:divBdr>
    </w:div>
    <w:div w:id="597566905">
      <w:bodyDiv w:val="1"/>
      <w:marLeft w:val="0"/>
      <w:marRight w:val="0"/>
      <w:marTop w:val="0"/>
      <w:marBottom w:val="0"/>
      <w:divBdr>
        <w:top w:val="none" w:sz="0" w:space="0" w:color="auto"/>
        <w:left w:val="none" w:sz="0" w:space="0" w:color="auto"/>
        <w:bottom w:val="none" w:sz="0" w:space="0" w:color="auto"/>
        <w:right w:val="none" w:sz="0" w:space="0" w:color="auto"/>
      </w:divBdr>
    </w:div>
    <w:div w:id="619381927">
      <w:bodyDiv w:val="1"/>
      <w:marLeft w:val="0"/>
      <w:marRight w:val="0"/>
      <w:marTop w:val="0"/>
      <w:marBottom w:val="0"/>
      <w:divBdr>
        <w:top w:val="none" w:sz="0" w:space="0" w:color="auto"/>
        <w:left w:val="none" w:sz="0" w:space="0" w:color="auto"/>
        <w:bottom w:val="none" w:sz="0" w:space="0" w:color="auto"/>
        <w:right w:val="none" w:sz="0" w:space="0" w:color="auto"/>
      </w:divBdr>
    </w:div>
    <w:div w:id="652375923">
      <w:bodyDiv w:val="1"/>
      <w:marLeft w:val="0"/>
      <w:marRight w:val="0"/>
      <w:marTop w:val="0"/>
      <w:marBottom w:val="0"/>
      <w:divBdr>
        <w:top w:val="none" w:sz="0" w:space="0" w:color="auto"/>
        <w:left w:val="none" w:sz="0" w:space="0" w:color="auto"/>
        <w:bottom w:val="none" w:sz="0" w:space="0" w:color="auto"/>
        <w:right w:val="none" w:sz="0" w:space="0" w:color="auto"/>
      </w:divBdr>
    </w:div>
    <w:div w:id="670108821">
      <w:bodyDiv w:val="1"/>
      <w:marLeft w:val="0"/>
      <w:marRight w:val="0"/>
      <w:marTop w:val="0"/>
      <w:marBottom w:val="0"/>
      <w:divBdr>
        <w:top w:val="none" w:sz="0" w:space="0" w:color="auto"/>
        <w:left w:val="none" w:sz="0" w:space="0" w:color="auto"/>
        <w:bottom w:val="none" w:sz="0" w:space="0" w:color="auto"/>
        <w:right w:val="none" w:sz="0" w:space="0" w:color="auto"/>
      </w:divBdr>
    </w:div>
    <w:div w:id="684476241">
      <w:bodyDiv w:val="1"/>
      <w:marLeft w:val="0"/>
      <w:marRight w:val="0"/>
      <w:marTop w:val="0"/>
      <w:marBottom w:val="0"/>
      <w:divBdr>
        <w:top w:val="none" w:sz="0" w:space="0" w:color="auto"/>
        <w:left w:val="none" w:sz="0" w:space="0" w:color="auto"/>
        <w:bottom w:val="none" w:sz="0" w:space="0" w:color="auto"/>
        <w:right w:val="none" w:sz="0" w:space="0" w:color="auto"/>
      </w:divBdr>
    </w:div>
    <w:div w:id="690103874">
      <w:bodyDiv w:val="1"/>
      <w:marLeft w:val="0"/>
      <w:marRight w:val="0"/>
      <w:marTop w:val="0"/>
      <w:marBottom w:val="0"/>
      <w:divBdr>
        <w:top w:val="none" w:sz="0" w:space="0" w:color="auto"/>
        <w:left w:val="none" w:sz="0" w:space="0" w:color="auto"/>
        <w:bottom w:val="none" w:sz="0" w:space="0" w:color="auto"/>
        <w:right w:val="none" w:sz="0" w:space="0" w:color="auto"/>
      </w:divBdr>
    </w:div>
    <w:div w:id="692725679">
      <w:bodyDiv w:val="1"/>
      <w:marLeft w:val="0"/>
      <w:marRight w:val="0"/>
      <w:marTop w:val="0"/>
      <w:marBottom w:val="0"/>
      <w:divBdr>
        <w:top w:val="none" w:sz="0" w:space="0" w:color="auto"/>
        <w:left w:val="none" w:sz="0" w:space="0" w:color="auto"/>
        <w:bottom w:val="none" w:sz="0" w:space="0" w:color="auto"/>
        <w:right w:val="none" w:sz="0" w:space="0" w:color="auto"/>
      </w:divBdr>
    </w:div>
    <w:div w:id="692804185">
      <w:bodyDiv w:val="1"/>
      <w:marLeft w:val="0"/>
      <w:marRight w:val="0"/>
      <w:marTop w:val="0"/>
      <w:marBottom w:val="0"/>
      <w:divBdr>
        <w:top w:val="none" w:sz="0" w:space="0" w:color="auto"/>
        <w:left w:val="none" w:sz="0" w:space="0" w:color="auto"/>
        <w:bottom w:val="none" w:sz="0" w:space="0" w:color="auto"/>
        <w:right w:val="none" w:sz="0" w:space="0" w:color="auto"/>
      </w:divBdr>
    </w:div>
    <w:div w:id="692999191">
      <w:bodyDiv w:val="1"/>
      <w:marLeft w:val="0"/>
      <w:marRight w:val="0"/>
      <w:marTop w:val="0"/>
      <w:marBottom w:val="0"/>
      <w:divBdr>
        <w:top w:val="none" w:sz="0" w:space="0" w:color="auto"/>
        <w:left w:val="none" w:sz="0" w:space="0" w:color="auto"/>
        <w:bottom w:val="none" w:sz="0" w:space="0" w:color="auto"/>
        <w:right w:val="none" w:sz="0" w:space="0" w:color="auto"/>
      </w:divBdr>
    </w:div>
    <w:div w:id="730612399">
      <w:bodyDiv w:val="1"/>
      <w:marLeft w:val="0"/>
      <w:marRight w:val="0"/>
      <w:marTop w:val="0"/>
      <w:marBottom w:val="0"/>
      <w:divBdr>
        <w:top w:val="none" w:sz="0" w:space="0" w:color="auto"/>
        <w:left w:val="none" w:sz="0" w:space="0" w:color="auto"/>
        <w:bottom w:val="none" w:sz="0" w:space="0" w:color="auto"/>
        <w:right w:val="none" w:sz="0" w:space="0" w:color="auto"/>
      </w:divBdr>
    </w:div>
    <w:div w:id="743264109">
      <w:bodyDiv w:val="1"/>
      <w:marLeft w:val="0"/>
      <w:marRight w:val="0"/>
      <w:marTop w:val="0"/>
      <w:marBottom w:val="0"/>
      <w:divBdr>
        <w:top w:val="none" w:sz="0" w:space="0" w:color="auto"/>
        <w:left w:val="none" w:sz="0" w:space="0" w:color="auto"/>
        <w:bottom w:val="none" w:sz="0" w:space="0" w:color="auto"/>
        <w:right w:val="none" w:sz="0" w:space="0" w:color="auto"/>
      </w:divBdr>
    </w:div>
    <w:div w:id="747767502">
      <w:bodyDiv w:val="1"/>
      <w:marLeft w:val="0"/>
      <w:marRight w:val="0"/>
      <w:marTop w:val="0"/>
      <w:marBottom w:val="0"/>
      <w:divBdr>
        <w:top w:val="none" w:sz="0" w:space="0" w:color="auto"/>
        <w:left w:val="none" w:sz="0" w:space="0" w:color="auto"/>
        <w:bottom w:val="none" w:sz="0" w:space="0" w:color="auto"/>
        <w:right w:val="none" w:sz="0" w:space="0" w:color="auto"/>
      </w:divBdr>
    </w:div>
    <w:div w:id="760030567">
      <w:bodyDiv w:val="1"/>
      <w:marLeft w:val="0"/>
      <w:marRight w:val="0"/>
      <w:marTop w:val="0"/>
      <w:marBottom w:val="0"/>
      <w:divBdr>
        <w:top w:val="none" w:sz="0" w:space="0" w:color="auto"/>
        <w:left w:val="none" w:sz="0" w:space="0" w:color="auto"/>
        <w:bottom w:val="none" w:sz="0" w:space="0" w:color="auto"/>
        <w:right w:val="none" w:sz="0" w:space="0" w:color="auto"/>
      </w:divBdr>
    </w:div>
    <w:div w:id="774905674">
      <w:bodyDiv w:val="1"/>
      <w:marLeft w:val="0"/>
      <w:marRight w:val="0"/>
      <w:marTop w:val="0"/>
      <w:marBottom w:val="0"/>
      <w:divBdr>
        <w:top w:val="none" w:sz="0" w:space="0" w:color="auto"/>
        <w:left w:val="none" w:sz="0" w:space="0" w:color="auto"/>
        <w:bottom w:val="none" w:sz="0" w:space="0" w:color="auto"/>
        <w:right w:val="none" w:sz="0" w:space="0" w:color="auto"/>
      </w:divBdr>
    </w:div>
    <w:div w:id="780997509">
      <w:bodyDiv w:val="1"/>
      <w:marLeft w:val="0"/>
      <w:marRight w:val="0"/>
      <w:marTop w:val="0"/>
      <w:marBottom w:val="0"/>
      <w:divBdr>
        <w:top w:val="none" w:sz="0" w:space="0" w:color="auto"/>
        <w:left w:val="none" w:sz="0" w:space="0" w:color="auto"/>
        <w:bottom w:val="none" w:sz="0" w:space="0" w:color="auto"/>
        <w:right w:val="none" w:sz="0" w:space="0" w:color="auto"/>
      </w:divBdr>
    </w:div>
    <w:div w:id="786001057">
      <w:bodyDiv w:val="1"/>
      <w:marLeft w:val="0"/>
      <w:marRight w:val="0"/>
      <w:marTop w:val="0"/>
      <w:marBottom w:val="0"/>
      <w:divBdr>
        <w:top w:val="none" w:sz="0" w:space="0" w:color="auto"/>
        <w:left w:val="none" w:sz="0" w:space="0" w:color="auto"/>
        <w:bottom w:val="none" w:sz="0" w:space="0" w:color="auto"/>
        <w:right w:val="none" w:sz="0" w:space="0" w:color="auto"/>
      </w:divBdr>
    </w:div>
    <w:div w:id="801771552">
      <w:bodyDiv w:val="1"/>
      <w:marLeft w:val="0"/>
      <w:marRight w:val="0"/>
      <w:marTop w:val="0"/>
      <w:marBottom w:val="0"/>
      <w:divBdr>
        <w:top w:val="none" w:sz="0" w:space="0" w:color="auto"/>
        <w:left w:val="none" w:sz="0" w:space="0" w:color="auto"/>
        <w:bottom w:val="none" w:sz="0" w:space="0" w:color="auto"/>
        <w:right w:val="none" w:sz="0" w:space="0" w:color="auto"/>
      </w:divBdr>
    </w:div>
    <w:div w:id="817379984">
      <w:bodyDiv w:val="1"/>
      <w:marLeft w:val="0"/>
      <w:marRight w:val="0"/>
      <w:marTop w:val="0"/>
      <w:marBottom w:val="0"/>
      <w:divBdr>
        <w:top w:val="none" w:sz="0" w:space="0" w:color="auto"/>
        <w:left w:val="none" w:sz="0" w:space="0" w:color="auto"/>
        <w:bottom w:val="none" w:sz="0" w:space="0" w:color="auto"/>
        <w:right w:val="none" w:sz="0" w:space="0" w:color="auto"/>
      </w:divBdr>
      <w:divsChild>
        <w:div w:id="1448549946">
          <w:marLeft w:val="0"/>
          <w:marRight w:val="0"/>
          <w:marTop w:val="0"/>
          <w:marBottom w:val="0"/>
          <w:divBdr>
            <w:top w:val="none" w:sz="0" w:space="0" w:color="auto"/>
            <w:left w:val="none" w:sz="0" w:space="0" w:color="auto"/>
            <w:bottom w:val="none" w:sz="0" w:space="0" w:color="auto"/>
            <w:right w:val="none" w:sz="0" w:space="0" w:color="auto"/>
          </w:divBdr>
          <w:divsChild>
            <w:div w:id="814951786">
              <w:marLeft w:val="0"/>
              <w:marRight w:val="0"/>
              <w:marTop w:val="0"/>
              <w:marBottom w:val="0"/>
              <w:divBdr>
                <w:top w:val="none" w:sz="0" w:space="0" w:color="auto"/>
                <w:left w:val="none" w:sz="0" w:space="0" w:color="auto"/>
                <w:bottom w:val="none" w:sz="0" w:space="0" w:color="auto"/>
                <w:right w:val="none" w:sz="0" w:space="0" w:color="auto"/>
              </w:divBdr>
              <w:divsChild>
                <w:div w:id="1337731770">
                  <w:marLeft w:val="0"/>
                  <w:marRight w:val="0"/>
                  <w:marTop w:val="0"/>
                  <w:marBottom w:val="0"/>
                  <w:divBdr>
                    <w:top w:val="none" w:sz="0" w:space="0" w:color="auto"/>
                    <w:left w:val="none" w:sz="0" w:space="0" w:color="auto"/>
                    <w:bottom w:val="none" w:sz="0" w:space="0" w:color="auto"/>
                    <w:right w:val="none" w:sz="0" w:space="0" w:color="auto"/>
                  </w:divBdr>
                  <w:divsChild>
                    <w:div w:id="1463384361">
                      <w:marLeft w:val="0"/>
                      <w:marRight w:val="0"/>
                      <w:marTop w:val="0"/>
                      <w:marBottom w:val="0"/>
                      <w:divBdr>
                        <w:top w:val="none" w:sz="0" w:space="0" w:color="auto"/>
                        <w:left w:val="none" w:sz="0" w:space="0" w:color="auto"/>
                        <w:bottom w:val="none" w:sz="0" w:space="0" w:color="auto"/>
                        <w:right w:val="none" w:sz="0" w:space="0" w:color="auto"/>
                      </w:divBdr>
                      <w:divsChild>
                        <w:div w:id="774788451">
                          <w:marLeft w:val="0"/>
                          <w:marRight w:val="0"/>
                          <w:marTop w:val="0"/>
                          <w:marBottom w:val="0"/>
                          <w:divBdr>
                            <w:top w:val="none" w:sz="0" w:space="0" w:color="auto"/>
                            <w:left w:val="none" w:sz="0" w:space="0" w:color="auto"/>
                            <w:bottom w:val="none" w:sz="0" w:space="0" w:color="auto"/>
                            <w:right w:val="none" w:sz="0" w:space="0" w:color="auto"/>
                          </w:divBdr>
                          <w:divsChild>
                            <w:div w:id="261845298">
                              <w:marLeft w:val="0"/>
                              <w:marRight w:val="0"/>
                              <w:marTop w:val="0"/>
                              <w:marBottom w:val="0"/>
                              <w:divBdr>
                                <w:top w:val="none" w:sz="0" w:space="0" w:color="auto"/>
                                <w:left w:val="none" w:sz="0" w:space="0" w:color="auto"/>
                                <w:bottom w:val="none" w:sz="0" w:space="0" w:color="auto"/>
                                <w:right w:val="none" w:sz="0" w:space="0" w:color="auto"/>
                              </w:divBdr>
                              <w:divsChild>
                                <w:div w:id="1224486305">
                                  <w:marLeft w:val="0"/>
                                  <w:marRight w:val="0"/>
                                  <w:marTop w:val="0"/>
                                  <w:marBottom w:val="0"/>
                                  <w:divBdr>
                                    <w:top w:val="none" w:sz="0" w:space="0" w:color="auto"/>
                                    <w:left w:val="none" w:sz="0" w:space="0" w:color="auto"/>
                                    <w:bottom w:val="none" w:sz="0" w:space="0" w:color="auto"/>
                                    <w:right w:val="none" w:sz="0" w:space="0" w:color="auto"/>
                                  </w:divBdr>
                                  <w:divsChild>
                                    <w:div w:id="1928922504">
                                      <w:marLeft w:val="0"/>
                                      <w:marRight w:val="0"/>
                                      <w:marTop w:val="0"/>
                                      <w:marBottom w:val="0"/>
                                      <w:divBdr>
                                        <w:top w:val="none" w:sz="0" w:space="0" w:color="auto"/>
                                        <w:left w:val="none" w:sz="0" w:space="0" w:color="auto"/>
                                        <w:bottom w:val="none" w:sz="0" w:space="0" w:color="auto"/>
                                        <w:right w:val="none" w:sz="0" w:space="0" w:color="auto"/>
                                      </w:divBdr>
                                      <w:divsChild>
                                        <w:div w:id="135922458">
                                          <w:marLeft w:val="0"/>
                                          <w:marRight w:val="0"/>
                                          <w:marTop w:val="0"/>
                                          <w:marBottom w:val="0"/>
                                          <w:divBdr>
                                            <w:top w:val="none" w:sz="0" w:space="0" w:color="auto"/>
                                            <w:left w:val="none" w:sz="0" w:space="0" w:color="auto"/>
                                            <w:bottom w:val="none" w:sz="0" w:space="0" w:color="auto"/>
                                            <w:right w:val="none" w:sz="0" w:space="0" w:color="auto"/>
                                          </w:divBdr>
                                          <w:divsChild>
                                            <w:div w:id="1454402491">
                                              <w:marLeft w:val="0"/>
                                              <w:marRight w:val="0"/>
                                              <w:marTop w:val="0"/>
                                              <w:marBottom w:val="0"/>
                                              <w:divBdr>
                                                <w:top w:val="none" w:sz="0" w:space="0" w:color="auto"/>
                                                <w:left w:val="none" w:sz="0" w:space="0" w:color="auto"/>
                                                <w:bottom w:val="none" w:sz="0" w:space="0" w:color="auto"/>
                                                <w:right w:val="none" w:sz="0" w:space="0" w:color="auto"/>
                                              </w:divBdr>
                                              <w:divsChild>
                                                <w:div w:id="1923686217">
                                                  <w:marLeft w:val="0"/>
                                                  <w:marRight w:val="0"/>
                                                  <w:marTop w:val="0"/>
                                                  <w:marBottom w:val="0"/>
                                                  <w:divBdr>
                                                    <w:top w:val="none" w:sz="0" w:space="0" w:color="auto"/>
                                                    <w:left w:val="none" w:sz="0" w:space="0" w:color="auto"/>
                                                    <w:bottom w:val="none" w:sz="0" w:space="0" w:color="auto"/>
                                                    <w:right w:val="none" w:sz="0" w:space="0" w:color="auto"/>
                                                  </w:divBdr>
                                                  <w:divsChild>
                                                    <w:div w:id="914628890">
                                                      <w:marLeft w:val="0"/>
                                                      <w:marRight w:val="0"/>
                                                      <w:marTop w:val="0"/>
                                                      <w:marBottom w:val="0"/>
                                                      <w:divBdr>
                                                        <w:top w:val="none" w:sz="0" w:space="0" w:color="auto"/>
                                                        <w:left w:val="none" w:sz="0" w:space="0" w:color="auto"/>
                                                        <w:bottom w:val="none" w:sz="0" w:space="0" w:color="auto"/>
                                                        <w:right w:val="none" w:sz="0" w:space="0" w:color="auto"/>
                                                      </w:divBdr>
                                                      <w:divsChild>
                                                        <w:div w:id="13809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3814579">
      <w:bodyDiv w:val="1"/>
      <w:marLeft w:val="0"/>
      <w:marRight w:val="0"/>
      <w:marTop w:val="0"/>
      <w:marBottom w:val="0"/>
      <w:divBdr>
        <w:top w:val="none" w:sz="0" w:space="0" w:color="auto"/>
        <w:left w:val="none" w:sz="0" w:space="0" w:color="auto"/>
        <w:bottom w:val="none" w:sz="0" w:space="0" w:color="auto"/>
        <w:right w:val="none" w:sz="0" w:space="0" w:color="auto"/>
      </w:divBdr>
    </w:div>
    <w:div w:id="826671396">
      <w:bodyDiv w:val="1"/>
      <w:marLeft w:val="0"/>
      <w:marRight w:val="0"/>
      <w:marTop w:val="0"/>
      <w:marBottom w:val="0"/>
      <w:divBdr>
        <w:top w:val="none" w:sz="0" w:space="0" w:color="auto"/>
        <w:left w:val="none" w:sz="0" w:space="0" w:color="auto"/>
        <w:bottom w:val="none" w:sz="0" w:space="0" w:color="auto"/>
        <w:right w:val="none" w:sz="0" w:space="0" w:color="auto"/>
      </w:divBdr>
    </w:div>
    <w:div w:id="835413267">
      <w:bodyDiv w:val="1"/>
      <w:marLeft w:val="0"/>
      <w:marRight w:val="0"/>
      <w:marTop w:val="0"/>
      <w:marBottom w:val="0"/>
      <w:divBdr>
        <w:top w:val="none" w:sz="0" w:space="0" w:color="auto"/>
        <w:left w:val="none" w:sz="0" w:space="0" w:color="auto"/>
        <w:bottom w:val="none" w:sz="0" w:space="0" w:color="auto"/>
        <w:right w:val="none" w:sz="0" w:space="0" w:color="auto"/>
      </w:divBdr>
    </w:div>
    <w:div w:id="846404861">
      <w:bodyDiv w:val="1"/>
      <w:marLeft w:val="0"/>
      <w:marRight w:val="0"/>
      <w:marTop w:val="0"/>
      <w:marBottom w:val="0"/>
      <w:divBdr>
        <w:top w:val="none" w:sz="0" w:space="0" w:color="auto"/>
        <w:left w:val="none" w:sz="0" w:space="0" w:color="auto"/>
        <w:bottom w:val="none" w:sz="0" w:space="0" w:color="auto"/>
        <w:right w:val="none" w:sz="0" w:space="0" w:color="auto"/>
      </w:divBdr>
    </w:div>
    <w:div w:id="854272881">
      <w:bodyDiv w:val="1"/>
      <w:marLeft w:val="0"/>
      <w:marRight w:val="0"/>
      <w:marTop w:val="0"/>
      <w:marBottom w:val="0"/>
      <w:divBdr>
        <w:top w:val="none" w:sz="0" w:space="0" w:color="auto"/>
        <w:left w:val="none" w:sz="0" w:space="0" w:color="auto"/>
        <w:bottom w:val="none" w:sz="0" w:space="0" w:color="auto"/>
        <w:right w:val="none" w:sz="0" w:space="0" w:color="auto"/>
      </w:divBdr>
    </w:div>
    <w:div w:id="855310342">
      <w:bodyDiv w:val="1"/>
      <w:marLeft w:val="0"/>
      <w:marRight w:val="0"/>
      <w:marTop w:val="0"/>
      <w:marBottom w:val="0"/>
      <w:divBdr>
        <w:top w:val="none" w:sz="0" w:space="0" w:color="auto"/>
        <w:left w:val="none" w:sz="0" w:space="0" w:color="auto"/>
        <w:bottom w:val="none" w:sz="0" w:space="0" w:color="auto"/>
        <w:right w:val="none" w:sz="0" w:space="0" w:color="auto"/>
      </w:divBdr>
    </w:div>
    <w:div w:id="866792104">
      <w:bodyDiv w:val="1"/>
      <w:marLeft w:val="0"/>
      <w:marRight w:val="0"/>
      <w:marTop w:val="0"/>
      <w:marBottom w:val="0"/>
      <w:divBdr>
        <w:top w:val="none" w:sz="0" w:space="0" w:color="auto"/>
        <w:left w:val="none" w:sz="0" w:space="0" w:color="auto"/>
        <w:bottom w:val="none" w:sz="0" w:space="0" w:color="auto"/>
        <w:right w:val="none" w:sz="0" w:space="0" w:color="auto"/>
      </w:divBdr>
    </w:div>
    <w:div w:id="889850783">
      <w:bodyDiv w:val="1"/>
      <w:marLeft w:val="0"/>
      <w:marRight w:val="0"/>
      <w:marTop w:val="0"/>
      <w:marBottom w:val="0"/>
      <w:divBdr>
        <w:top w:val="none" w:sz="0" w:space="0" w:color="auto"/>
        <w:left w:val="none" w:sz="0" w:space="0" w:color="auto"/>
        <w:bottom w:val="none" w:sz="0" w:space="0" w:color="auto"/>
        <w:right w:val="none" w:sz="0" w:space="0" w:color="auto"/>
      </w:divBdr>
    </w:div>
    <w:div w:id="911811700">
      <w:bodyDiv w:val="1"/>
      <w:marLeft w:val="0"/>
      <w:marRight w:val="0"/>
      <w:marTop w:val="0"/>
      <w:marBottom w:val="0"/>
      <w:divBdr>
        <w:top w:val="none" w:sz="0" w:space="0" w:color="auto"/>
        <w:left w:val="none" w:sz="0" w:space="0" w:color="auto"/>
        <w:bottom w:val="none" w:sz="0" w:space="0" w:color="auto"/>
        <w:right w:val="none" w:sz="0" w:space="0" w:color="auto"/>
      </w:divBdr>
    </w:div>
    <w:div w:id="914096647">
      <w:bodyDiv w:val="1"/>
      <w:marLeft w:val="0"/>
      <w:marRight w:val="0"/>
      <w:marTop w:val="0"/>
      <w:marBottom w:val="0"/>
      <w:divBdr>
        <w:top w:val="none" w:sz="0" w:space="0" w:color="auto"/>
        <w:left w:val="none" w:sz="0" w:space="0" w:color="auto"/>
        <w:bottom w:val="none" w:sz="0" w:space="0" w:color="auto"/>
        <w:right w:val="none" w:sz="0" w:space="0" w:color="auto"/>
      </w:divBdr>
    </w:div>
    <w:div w:id="926227450">
      <w:bodyDiv w:val="1"/>
      <w:marLeft w:val="0"/>
      <w:marRight w:val="0"/>
      <w:marTop w:val="0"/>
      <w:marBottom w:val="0"/>
      <w:divBdr>
        <w:top w:val="none" w:sz="0" w:space="0" w:color="auto"/>
        <w:left w:val="none" w:sz="0" w:space="0" w:color="auto"/>
        <w:bottom w:val="none" w:sz="0" w:space="0" w:color="auto"/>
        <w:right w:val="none" w:sz="0" w:space="0" w:color="auto"/>
      </w:divBdr>
    </w:div>
    <w:div w:id="934829563">
      <w:bodyDiv w:val="1"/>
      <w:marLeft w:val="0"/>
      <w:marRight w:val="0"/>
      <w:marTop w:val="0"/>
      <w:marBottom w:val="0"/>
      <w:divBdr>
        <w:top w:val="none" w:sz="0" w:space="0" w:color="auto"/>
        <w:left w:val="none" w:sz="0" w:space="0" w:color="auto"/>
        <w:bottom w:val="none" w:sz="0" w:space="0" w:color="auto"/>
        <w:right w:val="none" w:sz="0" w:space="0" w:color="auto"/>
      </w:divBdr>
    </w:div>
    <w:div w:id="936015864">
      <w:bodyDiv w:val="1"/>
      <w:marLeft w:val="0"/>
      <w:marRight w:val="0"/>
      <w:marTop w:val="0"/>
      <w:marBottom w:val="0"/>
      <w:divBdr>
        <w:top w:val="none" w:sz="0" w:space="0" w:color="auto"/>
        <w:left w:val="none" w:sz="0" w:space="0" w:color="auto"/>
        <w:bottom w:val="none" w:sz="0" w:space="0" w:color="auto"/>
        <w:right w:val="none" w:sz="0" w:space="0" w:color="auto"/>
      </w:divBdr>
    </w:div>
    <w:div w:id="946893443">
      <w:bodyDiv w:val="1"/>
      <w:marLeft w:val="0"/>
      <w:marRight w:val="0"/>
      <w:marTop w:val="0"/>
      <w:marBottom w:val="0"/>
      <w:divBdr>
        <w:top w:val="none" w:sz="0" w:space="0" w:color="auto"/>
        <w:left w:val="none" w:sz="0" w:space="0" w:color="auto"/>
        <w:bottom w:val="none" w:sz="0" w:space="0" w:color="auto"/>
        <w:right w:val="none" w:sz="0" w:space="0" w:color="auto"/>
      </w:divBdr>
    </w:div>
    <w:div w:id="948048519">
      <w:bodyDiv w:val="1"/>
      <w:marLeft w:val="0"/>
      <w:marRight w:val="0"/>
      <w:marTop w:val="0"/>
      <w:marBottom w:val="0"/>
      <w:divBdr>
        <w:top w:val="none" w:sz="0" w:space="0" w:color="auto"/>
        <w:left w:val="none" w:sz="0" w:space="0" w:color="auto"/>
        <w:bottom w:val="none" w:sz="0" w:space="0" w:color="auto"/>
        <w:right w:val="none" w:sz="0" w:space="0" w:color="auto"/>
      </w:divBdr>
    </w:div>
    <w:div w:id="952706171">
      <w:bodyDiv w:val="1"/>
      <w:marLeft w:val="0"/>
      <w:marRight w:val="0"/>
      <w:marTop w:val="0"/>
      <w:marBottom w:val="0"/>
      <w:divBdr>
        <w:top w:val="none" w:sz="0" w:space="0" w:color="auto"/>
        <w:left w:val="none" w:sz="0" w:space="0" w:color="auto"/>
        <w:bottom w:val="none" w:sz="0" w:space="0" w:color="auto"/>
        <w:right w:val="none" w:sz="0" w:space="0" w:color="auto"/>
      </w:divBdr>
    </w:div>
    <w:div w:id="970135714">
      <w:bodyDiv w:val="1"/>
      <w:marLeft w:val="0"/>
      <w:marRight w:val="0"/>
      <w:marTop w:val="0"/>
      <w:marBottom w:val="0"/>
      <w:divBdr>
        <w:top w:val="none" w:sz="0" w:space="0" w:color="auto"/>
        <w:left w:val="none" w:sz="0" w:space="0" w:color="auto"/>
        <w:bottom w:val="none" w:sz="0" w:space="0" w:color="auto"/>
        <w:right w:val="none" w:sz="0" w:space="0" w:color="auto"/>
      </w:divBdr>
    </w:div>
    <w:div w:id="1007631981">
      <w:bodyDiv w:val="1"/>
      <w:marLeft w:val="0"/>
      <w:marRight w:val="0"/>
      <w:marTop w:val="0"/>
      <w:marBottom w:val="0"/>
      <w:divBdr>
        <w:top w:val="none" w:sz="0" w:space="0" w:color="auto"/>
        <w:left w:val="none" w:sz="0" w:space="0" w:color="auto"/>
        <w:bottom w:val="none" w:sz="0" w:space="0" w:color="auto"/>
        <w:right w:val="none" w:sz="0" w:space="0" w:color="auto"/>
      </w:divBdr>
    </w:div>
    <w:div w:id="1055347886">
      <w:bodyDiv w:val="1"/>
      <w:marLeft w:val="0"/>
      <w:marRight w:val="0"/>
      <w:marTop w:val="0"/>
      <w:marBottom w:val="0"/>
      <w:divBdr>
        <w:top w:val="none" w:sz="0" w:space="0" w:color="auto"/>
        <w:left w:val="none" w:sz="0" w:space="0" w:color="auto"/>
        <w:bottom w:val="none" w:sz="0" w:space="0" w:color="auto"/>
        <w:right w:val="none" w:sz="0" w:space="0" w:color="auto"/>
      </w:divBdr>
    </w:div>
    <w:div w:id="1062215489">
      <w:bodyDiv w:val="1"/>
      <w:marLeft w:val="0"/>
      <w:marRight w:val="0"/>
      <w:marTop w:val="0"/>
      <w:marBottom w:val="0"/>
      <w:divBdr>
        <w:top w:val="none" w:sz="0" w:space="0" w:color="auto"/>
        <w:left w:val="none" w:sz="0" w:space="0" w:color="auto"/>
        <w:bottom w:val="none" w:sz="0" w:space="0" w:color="auto"/>
        <w:right w:val="none" w:sz="0" w:space="0" w:color="auto"/>
      </w:divBdr>
    </w:div>
    <w:div w:id="1082482520">
      <w:bodyDiv w:val="1"/>
      <w:marLeft w:val="0"/>
      <w:marRight w:val="0"/>
      <w:marTop w:val="0"/>
      <w:marBottom w:val="0"/>
      <w:divBdr>
        <w:top w:val="none" w:sz="0" w:space="0" w:color="auto"/>
        <w:left w:val="none" w:sz="0" w:space="0" w:color="auto"/>
        <w:bottom w:val="none" w:sz="0" w:space="0" w:color="auto"/>
        <w:right w:val="none" w:sz="0" w:space="0" w:color="auto"/>
      </w:divBdr>
    </w:div>
    <w:div w:id="1098984356">
      <w:bodyDiv w:val="1"/>
      <w:marLeft w:val="0"/>
      <w:marRight w:val="0"/>
      <w:marTop w:val="0"/>
      <w:marBottom w:val="0"/>
      <w:divBdr>
        <w:top w:val="none" w:sz="0" w:space="0" w:color="auto"/>
        <w:left w:val="none" w:sz="0" w:space="0" w:color="auto"/>
        <w:bottom w:val="none" w:sz="0" w:space="0" w:color="auto"/>
        <w:right w:val="none" w:sz="0" w:space="0" w:color="auto"/>
      </w:divBdr>
    </w:div>
    <w:div w:id="1124271955">
      <w:bodyDiv w:val="1"/>
      <w:marLeft w:val="0"/>
      <w:marRight w:val="0"/>
      <w:marTop w:val="0"/>
      <w:marBottom w:val="0"/>
      <w:divBdr>
        <w:top w:val="none" w:sz="0" w:space="0" w:color="auto"/>
        <w:left w:val="none" w:sz="0" w:space="0" w:color="auto"/>
        <w:bottom w:val="none" w:sz="0" w:space="0" w:color="auto"/>
        <w:right w:val="none" w:sz="0" w:space="0" w:color="auto"/>
      </w:divBdr>
    </w:div>
    <w:div w:id="1185368711">
      <w:bodyDiv w:val="1"/>
      <w:marLeft w:val="0"/>
      <w:marRight w:val="0"/>
      <w:marTop w:val="0"/>
      <w:marBottom w:val="0"/>
      <w:divBdr>
        <w:top w:val="none" w:sz="0" w:space="0" w:color="auto"/>
        <w:left w:val="none" w:sz="0" w:space="0" w:color="auto"/>
        <w:bottom w:val="none" w:sz="0" w:space="0" w:color="auto"/>
        <w:right w:val="none" w:sz="0" w:space="0" w:color="auto"/>
      </w:divBdr>
    </w:div>
    <w:div w:id="1191260653">
      <w:bodyDiv w:val="1"/>
      <w:marLeft w:val="0"/>
      <w:marRight w:val="0"/>
      <w:marTop w:val="0"/>
      <w:marBottom w:val="0"/>
      <w:divBdr>
        <w:top w:val="none" w:sz="0" w:space="0" w:color="auto"/>
        <w:left w:val="none" w:sz="0" w:space="0" w:color="auto"/>
        <w:bottom w:val="none" w:sz="0" w:space="0" w:color="auto"/>
        <w:right w:val="none" w:sz="0" w:space="0" w:color="auto"/>
      </w:divBdr>
    </w:div>
    <w:div w:id="1194539800">
      <w:bodyDiv w:val="1"/>
      <w:marLeft w:val="0"/>
      <w:marRight w:val="0"/>
      <w:marTop w:val="0"/>
      <w:marBottom w:val="0"/>
      <w:divBdr>
        <w:top w:val="none" w:sz="0" w:space="0" w:color="auto"/>
        <w:left w:val="none" w:sz="0" w:space="0" w:color="auto"/>
        <w:bottom w:val="none" w:sz="0" w:space="0" w:color="auto"/>
        <w:right w:val="none" w:sz="0" w:space="0" w:color="auto"/>
      </w:divBdr>
    </w:div>
    <w:div w:id="1199389405">
      <w:bodyDiv w:val="1"/>
      <w:marLeft w:val="0"/>
      <w:marRight w:val="0"/>
      <w:marTop w:val="0"/>
      <w:marBottom w:val="0"/>
      <w:divBdr>
        <w:top w:val="none" w:sz="0" w:space="0" w:color="auto"/>
        <w:left w:val="none" w:sz="0" w:space="0" w:color="auto"/>
        <w:bottom w:val="none" w:sz="0" w:space="0" w:color="auto"/>
        <w:right w:val="none" w:sz="0" w:space="0" w:color="auto"/>
      </w:divBdr>
    </w:div>
    <w:div w:id="1205631629">
      <w:bodyDiv w:val="1"/>
      <w:marLeft w:val="0"/>
      <w:marRight w:val="0"/>
      <w:marTop w:val="0"/>
      <w:marBottom w:val="0"/>
      <w:divBdr>
        <w:top w:val="none" w:sz="0" w:space="0" w:color="auto"/>
        <w:left w:val="none" w:sz="0" w:space="0" w:color="auto"/>
        <w:bottom w:val="none" w:sz="0" w:space="0" w:color="auto"/>
        <w:right w:val="none" w:sz="0" w:space="0" w:color="auto"/>
      </w:divBdr>
    </w:div>
    <w:div w:id="1206018369">
      <w:bodyDiv w:val="1"/>
      <w:marLeft w:val="0"/>
      <w:marRight w:val="0"/>
      <w:marTop w:val="0"/>
      <w:marBottom w:val="0"/>
      <w:divBdr>
        <w:top w:val="none" w:sz="0" w:space="0" w:color="auto"/>
        <w:left w:val="none" w:sz="0" w:space="0" w:color="auto"/>
        <w:bottom w:val="none" w:sz="0" w:space="0" w:color="auto"/>
        <w:right w:val="none" w:sz="0" w:space="0" w:color="auto"/>
      </w:divBdr>
    </w:div>
    <w:div w:id="1206334865">
      <w:bodyDiv w:val="1"/>
      <w:marLeft w:val="0"/>
      <w:marRight w:val="0"/>
      <w:marTop w:val="0"/>
      <w:marBottom w:val="0"/>
      <w:divBdr>
        <w:top w:val="none" w:sz="0" w:space="0" w:color="auto"/>
        <w:left w:val="none" w:sz="0" w:space="0" w:color="auto"/>
        <w:bottom w:val="none" w:sz="0" w:space="0" w:color="auto"/>
        <w:right w:val="none" w:sz="0" w:space="0" w:color="auto"/>
      </w:divBdr>
    </w:div>
    <w:div w:id="1208182087">
      <w:bodyDiv w:val="1"/>
      <w:marLeft w:val="0"/>
      <w:marRight w:val="0"/>
      <w:marTop w:val="0"/>
      <w:marBottom w:val="0"/>
      <w:divBdr>
        <w:top w:val="none" w:sz="0" w:space="0" w:color="auto"/>
        <w:left w:val="none" w:sz="0" w:space="0" w:color="auto"/>
        <w:bottom w:val="none" w:sz="0" w:space="0" w:color="auto"/>
        <w:right w:val="none" w:sz="0" w:space="0" w:color="auto"/>
      </w:divBdr>
    </w:div>
    <w:div w:id="1223564481">
      <w:bodyDiv w:val="1"/>
      <w:marLeft w:val="0"/>
      <w:marRight w:val="0"/>
      <w:marTop w:val="0"/>
      <w:marBottom w:val="0"/>
      <w:divBdr>
        <w:top w:val="none" w:sz="0" w:space="0" w:color="auto"/>
        <w:left w:val="none" w:sz="0" w:space="0" w:color="auto"/>
        <w:bottom w:val="none" w:sz="0" w:space="0" w:color="auto"/>
        <w:right w:val="none" w:sz="0" w:space="0" w:color="auto"/>
      </w:divBdr>
    </w:div>
    <w:div w:id="1238595382">
      <w:bodyDiv w:val="1"/>
      <w:marLeft w:val="0"/>
      <w:marRight w:val="0"/>
      <w:marTop w:val="0"/>
      <w:marBottom w:val="0"/>
      <w:divBdr>
        <w:top w:val="none" w:sz="0" w:space="0" w:color="auto"/>
        <w:left w:val="none" w:sz="0" w:space="0" w:color="auto"/>
        <w:bottom w:val="none" w:sz="0" w:space="0" w:color="auto"/>
        <w:right w:val="none" w:sz="0" w:space="0" w:color="auto"/>
      </w:divBdr>
    </w:div>
    <w:div w:id="1250240097">
      <w:bodyDiv w:val="1"/>
      <w:marLeft w:val="0"/>
      <w:marRight w:val="0"/>
      <w:marTop w:val="0"/>
      <w:marBottom w:val="0"/>
      <w:divBdr>
        <w:top w:val="none" w:sz="0" w:space="0" w:color="auto"/>
        <w:left w:val="none" w:sz="0" w:space="0" w:color="auto"/>
        <w:bottom w:val="none" w:sz="0" w:space="0" w:color="auto"/>
        <w:right w:val="none" w:sz="0" w:space="0" w:color="auto"/>
      </w:divBdr>
    </w:div>
    <w:div w:id="1250388652">
      <w:bodyDiv w:val="1"/>
      <w:marLeft w:val="0"/>
      <w:marRight w:val="0"/>
      <w:marTop w:val="0"/>
      <w:marBottom w:val="0"/>
      <w:divBdr>
        <w:top w:val="none" w:sz="0" w:space="0" w:color="auto"/>
        <w:left w:val="none" w:sz="0" w:space="0" w:color="auto"/>
        <w:bottom w:val="none" w:sz="0" w:space="0" w:color="auto"/>
        <w:right w:val="none" w:sz="0" w:space="0" w:color="auto"/>
      </w:divBdr>
    </w:div>
    <w:div w:id="1253053205">
      <w:bodyDiv w:val="1"/>
      <w:marLeft w:val="0"/>
      <w:marRight w:val="0"/>
      <w:marTop w:val="0"/>
      <w:marBottom w:val="0"/>
      <w:divBdr>
        <w:top w:val="none" w:sz="0" w:space="0" w:color="auto"/>
        <w:left w:val="none" w:sz="0" w:space="0" w:color="auto"/>
        <w:bottom w:val="none" w:sz="0" w:space="0" w:color="auto"/>
        <w:right w:val="none" w:sz="0" w:space="0" w:color="auto"/>
      </w:divBdr>
    </w:div>
    <w:div w:id="1254046474">
      <w:bodyDiv w:val="1"/>
      <w:marLeft w:val="0"/>
      <w:marRight w:val="0"/>
      <w:marTop w:val="0"/>
      <w:marBottom w:val="0"/>
      <w:divBdr>
        <w:top w:val="none" w:sz="0" w:space="0" w:color="auto"/>
        <w:left w:val="none" w:sz="0" w:space="0" w:color="auto"/>
        <w:bottom w:val="none" w:sz="0" w:space="0" w:color="auto"/>
        <w:right w:val="none" w:sz="0" w:space="0" w:color="auto"/>
      </w:divBdr>
    </w:div>
    <w:div w:id="1269578838">
      <w:bodyDiv w:val="1"/>
      <w:marLeft w:val="0"/>
      <w:marRight w:val="0"/>
      <w:marTop w:val="0"/>
      <w:marBottom w:val="0"/>
      <w:divBdr>
        <w:top w:val="none" w:sz="0" w:space="0" w:color="auto"/>
        <w:left w:val="none" w:sz="0" w:space="0" w:color="auto"/>
        <w:bottom w:val="none" w:sz="0" w:space="0" w:color="auto"/>
        <w:right w:val="none" w:sz="0" w:space="0" w:color="auto"/>
      </w:divBdr>
    </w:div>
    <w:div w:id="1272132815">
      <w:bodyDiv w:val="1"/>
      <w:marLeft w:val="0"/>
      <w:marRight w:val="0"/>
      <w:marTop w:val="0"/>
      <w:marBottom w:val="0"/>
      <w:divBdr>
        <w:top w:val="none" w:sz="0" w:space="0" w:color="auto"/>
        <w:left w:val="none" w:sz="0" w:space="0" w:color="auto"/>
        <w:bottom w:val="none" w:sz="0" w:space="0" w:color="auto"/>
        <w:right w:val="none" w:sz="0" w:space="0" w:color="auto"/>
      </w:divBdr>
      <w:divsChild>
        <w:div w:id="1514958657">
          <w:marLeft w:val="0"/>
          <w:marRight w:val="0"/>
          <w:marTop w:val="0"/>
          <w:marBottom w:val="0"/>
          <w:divBdr>
            <w:top w:val="none" w:sz="0" w:space="0" w:color="auto"/>
            <w:left w:val="none" w:sz="0" w:space="0" w:color="auto"/>
            <w:bottom w:val="none" w:sz="0" w:space="0" w:color="auto"/>
            <w:right w:val="none" w:sz="0" w:space="0" w:color="auto"/>
          </w:divBdr>
          <w:divsChild>
            <w:div w:id="1407265420">
              <w:marLeft w:val="0"/>
              <w:marRight w:val="0"/>
              <w:marTop w:val="0"/>
              <w:marBottom w:val="0"/>
              <w:divBdr>
                <w:top w:val="none" w:sz="0" w:space="0" w:color="auto"/>
                <w:left w:val="none" w:sz="0" w:space="0" w:color="auto"/>
                <w:bottom w:val="none" w:sz="0" w:space="0" w:color="auto"/>
                <w:right w:val="none" w:sz="0" w:space="0" w:color="auto"/>
              </w:divBdr>
              <w:divsChild>
                <w:div w:id="9967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7556">
      <w:bodyDiv w:val="1"/>
      <w:marLeft w:val="0"/>
      <w:marRight w:val="0"/>
      <w:marTop w:val="0"/>
      <w:marBottom w:val="0"/>
      <w:divBdr>
        <w:top w:val="none" w:sz="0" w:space="0" w:color="auto"/>
        <w:left w:val="none" w:sz="0" w:space="0" w:color="auto"/>
        <w:bottom w:val="none" w:sz="0" w:space="0" w:color="auto"/>
        <w:right w:val="none" w:sz="0" w:space="0" w:color="auto"/>
      </w:divBdr>
    </w:div>
    <w:div w:id="1354958192">
      <w:bodyDiv w:val="1"/>
      <w:marLeft w:val="0"/>
      <w:marRight w:val="0"/>
      <w:marTop w:val="0"/>
      <w:marBottom w:val="0"/>
      <w:divBdr>
        <w:top w:val="none" w:sz="0" w:space="0" w:color="auto"/>
        <w:left w:val="none" w:sz="0" w:space="0" w:color="auto"/>
        <w:bottom w:val="none" w:sz="0" w:space="0" w:color="auto"/>
        <w:right w:val="none" w:sz="0" w:space="0" w:color="auto"/>
      </w:divBdr>
    </w:div>
    <w:div w:id="1357199148">
      <w:bodyDiv w:val="1"/>
      <w:marLeft w:val="0"/>
      <w:marRight w:val="0"/>
      <w:marTop w:val="0"/>
      <w:marBottom w:val="0"/>
      <w:divBdr>
        <w:top w:val="none" w:sz="0" w:space="0" w:color="auto"/>
        <w:left w:val="none" w:sz="0" w:space="0" w:color="auto"/>
        <w:bottom w:val="none" w:sz="0" w:space="0" w:color="auto"/>
        <w:right w:val="none" w:sz="0" w:space="0" w:color="auto"/>
      </w:divBdr>
    </w:div>
    <w:div w:id="1360859225">
      <w:bodyDiv w:val="1"/>
      <w:marLeft w:val="0"/>
      <w:marRight w:val="0"/>
      <w:marTop w:val="0"/>
      <w:marBottom w:val="0"/>
      <w:divBdr>
        <w:top w:val="none" w:sz="0" w:space="0" w:color="auto"/>
        <w:left w:val="none" w:sz="0" w:space="0" w:color="auto"/>
        <w:bottom w:val="none" w:sz="0" w:space="0" w:color="auto"/>
        <w:right w:val="none" w:sz="0" w:space="0" w:color="auto"/>
      </w:divBdr>
    </w:div>
    <w:div w:id="1371803186">
      <w:bodyDiv w:val="1"/>
      <w:marLeft w:val="0"/>
      <w:marRight w:val="0"/>
      <w:marTop w:val="0"/>
      <w:marBottom w:val="0"/>
      <w:divBdr>
        <w:top w:val="none" w:sz="0" w:space="0" w:color="auto"/>
        <w:left w:val="none" w:sz="0" w:space="0" w:color="auto"/>
        <w:bottom w:val="none" w:sz="0" w:space="0" w:color="auto"/>
        <w:right w:val="none" w:sz="0" w:space="0" w:color="auto"/>
      </w:divBdr>
    </w:div>
    <w:div w:id="1386679129">
      <w:bodyDiv w:val="1"/>
      <w:marLeft w:val="0"/>
      <w:marRight w:val="0"/>
      <w:marTop w:val="0"/>
      <w:marBottom w:val="0"/>
      <w:divBdr>
        <w:top w:val="none" w:sz="0" w:space="0" w:color="auto"/>
        <w:left w:val="none" w:sz="0" w:space="0" w:color="auto"/>
        <w:bottom w:val="none" w:sz="0" w:space="0" w:color="auto"/>
        <w:right w:val="none" w:sz="0" w:space="0" w:color="auto"/>
      </w:divBdr>
    </w:div>
    <w:div w:id="1419446792">
      <w:bodyDiv w:val="1"/>
      <w:marLeft w:val="0"/>
      <w:marRight w:val="0"/>
      <w:marTop w:val="0"/>
      <w:marBottom w:val="0"/>
      <w:divBdr>
        <w:top w:val="none" w:sz="0" w:space="0" w:color="auto"/>
        <w:left w:val="none" w:sz="0" w:space="0" w:color="auto"/>
        <w:bottom w:val="none" w:sz="0" w:space="0" w:color="auto"/>
        <w:right w:val="none" w:sz="0" w:space="0" w:color="auto"/>
      </w:divBdr>
    </w:div>
    <w:div w:id="1419597335">
      <w:bodyDiv w:val="1"/>
      <w:marLeft w:val="0"/>
      <w:marRight w:val="0"/>
      <w:marTop w:val="0"/>
      <w:marBottom w:val="0"/>
      <w:divBdr>
        <w:top w:val="none" w:sz="0" w:space="0" w:color="auto"/>
        <w:left w:val="none" w:sz="0" w:space="0" w:color="auto"/>
        <w:bottom w:val="none" w:sz="0" w:space="0" w:color="auto"/>
        <w:right w:val="none" w:sz="0" w:space="0" w:color="auto"/>
      </w:divBdr>
    </w:div>
    <w:div w:id="1437097381">
      <w:bodyDiv w:val="1"/>
      <w:marLeft w:val="0"/>
      <w:marRight w:val="0"/>
      <w:marTop w:val="0"/>
      <w:marBottom w:val="0"/>
      <w:divBdr>
        <w:top w:val="none" w:sz="0" w:space="0" w:color="auto"/>
        <w:left w:val="none" w:sz="0" w:space="0" w:color="auto"/>
        <w:bottom w:val="none" w:sz="0" w:space="0" w:color="auto"/>
        <w:right w:val="none" w:sz="0" w:space="0" w:color="auto"/>
      </w:divBdr>
    </w:div>
    <w:div w:id="1451509672">
      <w:bodyDiv w:val="1"/>
      <w:marLeft w:val="0"/>
      <w:marRight w:val="0"/>
      <w:marTop w:val="0"/>
      <w:marBottom w:val="0"/>
      <w:divBdr>
        <w:top w:val="none" w:sz="0" w:space="0" w:color="auto"/>
        <w:left w:val="none" w:sz="0" w:space="0" w:color="auto"/>
        <w:bottom w:val="none" w:sz="0" w:space="0" w:color="auto"/>
        <w:right w:val="none" w:sz="0" w:space="0" w:color="auto"/>
      </w:divBdr>
    </w:div>
    <w:div w:id="1483498831">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4495042">
      <w:bodyDiv w:val="1"/>
      <w:marLeft w:val="0"/>
      <w:marRight w:val="0"/>
      <w:marTop w:val="0"/>
      <w:marBottom w:val="0"/>
      <w:divBdr>
        <w:top w:val="none" w:sz="0" w:space="0" w:color="auto"/>
        <w:left w:val="none" w:sz="0" w:space="0" w:color="auto"/>
        <w:bottom w:val="none" w:sz="0" w:space="0" w:color="auto"/>
        <w:right w:val="none" w:sz="0" w:space="0" w:color="auto"/>
      </w:divBdr>
    </w:div>
    <w:div w:id="1519588378">
      <w:bodyDiv w:val="1"/>
      <w:marLeft w:val="0"/>
      <w:marRight w:val="0"/>
      <w:marTop w:val="0"/>
      <w:marBottom w:val="0"/>
      <w:divBdr>
        <w:top w:val="none" w:sz="0" w:space="0" w:color="auto"/>
        <w:left w:val="none" w:sz="0" w:space="0" w:color="auto"/>
        <w:bottom w:val="none" w:sz="0" w:space="0" w:color="auto"/>
        <w:right w:val="none" w:sz="0" w:space="0" w:color="auto"/>
      </w:divBdr>
    </w:div>
    <w:div w:id="1522668948">
      <w:bodyDiv w:val="1"/>
      <w:marLeft w:val="0"/>
      <w:marRight w:val="0"/>
      <w:marTop w:val="0"/>
      <w:marBottom w:val="0"/>
      <w:divBdr>
        <w:top w:val="none" w:sz="0" w:space="0" w:color="auto"/>
        <w:left w:val="none" w:sz="0" w:space="0" w:color="auto"/>
        <w:bottom w:val="none" w:sz="0" w:space="0" w:color="auto"/>
        <w:right w:val="none" w:sz="0" w:space="0" w:color="auto"/>
      </w:divBdr>
    </w:div>
    <w:div w:id="1526678062">
      <w:bodyDiv w:val="1"/>
      <w:marLeft w:val="0"/>
      <w:marRight w:val="0"/>
      <w:marTop w:val="0"/>
      <w:marBottom w:val="0"/>
      <w:divBdr>
        <w:top w:val="none" w:sz="0" w:space="0" w:color="auto"/>
        <w:left w:val="none" w:sz="0" w:space="0" w:color="auto"/>
        <w:bottom w:val="none" w:sz="0" w:space="0" w:color="auto"/>
        <w:right w:val="none" w:sz="0" w:space="0" w:color="auto"/>
      </w:divBdr>
    </w:div>
    <w:div w:id="1529373501">
      <w:bodyDiv w:val="1"/>
      <w:marLeft w:val="0"/>
      <w:marRight w:val="0"/>
      <w:marTop w:val="0"/>
      <w:marBottom w:val="0"/>
      <w:divBdr>
        <w:top w:val="none" w:sz="0" w:space="0" w:color="auto"/>
        <w:left w:val="none" w:sz="0" w:space="0" w:color="auto"/>
        <w:bottom w:val="none" w:sz="0" w:space="0" w:color="auto"/>
        <w:right w:val="none" w:sz="0" w:space="0" w:color="auto"/>
      </w:divBdr>
    </w:div>
    <w:div w:id="1530413550">
      <w:bodyDiv w:val="1"/>
      <w:marLeft w:val="0"/>
      <w:marRight w:val="0"/>
      <w:marTop w:val="0"/>
      <w:marBottom w:val="0"/>
      <w:divBdr>
        <w:top w:val="none" w:sz="0" w:space="0" w:color="auto"/>
        <w:left w:val="none" w:sz="0" w:space="0" w:color="auto"/>
        <w:bottom w:val="none" w:sz="0" w:space="0" w:color="auto"/>
        <w:right w:val="none" w:sz="0" w:space="0" w:color="auto"/>
      </w:divBdr>
    </w:div>
    <w:div w:id="1531188426">
      <w:bodyDiv w:val="1"/>
      <w:marLeft w:val="0"/>
      <w:marRight w:val="0"/>
      <w:marTop w:val="0"/>
      <w:marBottom w:val="0"/>
      <w:divBdr>
        <w:top w:val="none" w:sz="0" w:space="0" w:color="auto"/>
        <w:left w:val="none" w:sz="0" w:space="0" w:color="auto"/>
        <w:bottom w:val="none" w:sz="0" w:space="0" w:color="auto"/>
        <w:right w:val="none" w:sz="0" w:space="0" w:color="auto"/>
      </w:divBdr>
    </w:div>
    <w:div w:id="1538544324">
      <w:bodyDiv w:val="1"/>
      <w:marLeft w:val="0"/>
      <w:marRight w:val="0"/>
      <w:marTop w:val="0"/>
      <w:marBottom w:val="0"/>
      <w:divBdr>
        <w:top w:val="none" w:sz="0" w:space="0" w:color="auto"/>
        <w:left w:val="none" w:sz="0" w:space="0" w:color="auto"/>
        <w:bottom w:val="none" w:sz="0" w:space="0" w:color="auto"/>
        <w:right w:val="none" w:sz="0" w:space="0" w:color="auto"/>
      </w:divBdr>
    </w:div>
    <w:div w:id="1542746288">
      <w:bodyDiv w:val="1"/>
      <w:marLeft w:val="0"/>
      <w:marRight w:val="0"/>
      <w:marTop w:val="0"/>
      <w:marBottom w:val="0"/>
      <w:divBdr>
        <w:top w:val="none" w:sz="0" w:space="0" w:color="auto"/>
        <w:left w:val="none" w:sz="0" w:space="0" w:color="auto"/>
        <w:bottom w:val="none" w:sz="0" w:space="0" w:color="auto"/>
        <w:right w:val="none" w:sz="0" w:space="0" w:color="auto"/>
      </w:divBdr>
    </w:div>
    <w:div w:id="1550533035">
      <w:bodyDiv w:val="1"/>
      <w:marLeft w:val="0"/>
      <w:marRight w:val="0"/>
      <w:marTop w:val="0"/>
      <w:marBottom w:val="0"/>
      <w:divBdr>
        <w:top w:val="none" w:sz="0" w:space="0" w:color="auto"/>
        <w:left w:val="none" w:sz="0" w:space="0" w:color="auto"/>
        <w:bottom w:val="none" w:sz="0" w:space="0" w:color="auto"/>
        <w:right w:val="none" w:sz="0" w:space="0" w:color="auto"/>
      </w:divBdr>
    </w:div>
    <w:div w:id="1550534117">
      <w:bodyDiv w:val="1"/>
      <w:marLeft w:val="0"/>
      <w:marRight w:val="0"/>
      <w:marTop w:val="0"/>
      <w:marBottom w:val="0"/>
      <w:divBdr>
        <w:top w:val="none" w:sz="0" w:space="0" w:color="auto"/>
        <w:left w:val="none" w:sz="0" w:space="0" w:color="auto"/>
        <w:bottom w:val="none" w:sz="0" w:space="0" w:color="auto"/>
        <w:right w:val="none" w:sz="0" w:space="0" w:color="auto"/>
      </w:divBdr>
    </w:div>
    <w:div w:id="1568148070">
      <w:bodyDiv w:val="1"/>
      <w:marLeft w:val="0"/>
      <w:marRight w:val="0"/>
      <w:marTop w:val="0"/>
      <w:marBottom w:val="0"/>
      <w:divBdr>
        <w:top w:val="none" w:sz="0" w:space="0" w:color="auto"/>
        <w:left w:val="none" w:sz="0" w:space="0" w:color="auto"/>
        <w:bottom w:val="none" w:sz="0" w:space="0" w:color="auto"/>
        <w:right w:val="none" w:sz="0" w:space="0" w:color="auto"/>
      </w:divBdr>
    </w:div>
    <w:div w:id="1568539199">
      <w:bodyDiv w:val="1"/>
      <w:marLeft w:val="0"/>
      <w:marRight w:val="0"/>
      <w:marTop w:val="0"/>
      <w:marBottom w:val="0"/>
      <w:divBdr>
        <w:top w:val="none" w:sz="0" w:space="0" w:color="auto"/>
        <w:left w:val="none" w:sz="0" w:space="0" w:color="auto"/>
        <w:bottom w:val="none" w:sz="0" w:space="0" w:color="auto"/>
        <w:right w:val="none" w:sz="0" w:space="0" w:color="auto"/>
      </w:divBdr>
    </w:div>
    <w:div w:id="1572930972">
      <w:bodyDiv w:val="1"/>
      <w:marLeft w:val="0"/>
      <w:marRight w:val="0"/>
      <w:marTop w:val="0"/>
      <w:marBottom w:val="0"/>
      <w:divBdr>
        <w:top w:val="none" w:sz="0" w:space="0" w:color="auto"/>
        <w:left w:val="none" w:sz="0" w:space="0" w:color="auto"/>
        <w:bottom w:val="none" w:sz="0" w:space="0" w:color="auto"/>
        <w:right w:val="none" w:sz="0" w:space="0" w:color="auto"/>
      </w:divBdr>
    </w:div>
    <w:div w:id="1602638601">
      <w:bodyDiv w:val="1"/>
      <w:marLeft w:val="0"/>
      <w:marRight w:val="0"/>
      <w:marTop w:val="0"/>
      <w:marBottom w:val="0"/>
      <w:divBdr>
        <w:top w:val="none" w:sz="0" w:space="0" w:color="auto"/>
        <w:left w:val="none" w:sz="0" w:space="0" w:color="auto"/>
        <w:bottom w:val="none" w:sz="0" w:space="0" w:color="auto"/>
        <w:right w:val="none" w:sz="0" w:space="0" w:color="auto"/>
      </w:divBdr>
    </w:div>
    <w:div w:id="1602646997">
      <w:bodyDiv w:val="1"/>
      <w:marLeft w:val="0"/>
      <w:marRight w:val="0"/>
      <w:marTop w:val="0"/>
      <w:marBottom w:val="0"/>
      <w:divBdr>
        <w:top w:val="none" w:sz="0" w:space="0" w:color="auto"/>
        <w:left w:val="none" w:sz="0" w:space="0" w:color="auto"/>
        <w:bottom w:val="none" w:sz="0" w:space="0" w:color="auto"/>
        <w:right w:val="none" w:sz="0" w:space="0" w:color="auto"/>
      </w:divBdr>
    </w:div>
    <w:div w:id="1638992921">
      <w:bodyDiv w:val="1"/>
      <w:marLeft w:val="0"/>
      <w:marRight w:val="0"/>
      <w:marTop w:val="0"/>
      <w:marBottom w:val="0"/>
      <w:divBdr>
        <w:top w:val="none" w:sz="0" w:space="0" w:color="auto"/>
        <w:left w:val="none" w:sz="0" w:space="0" w:color="auto"/>
        <w:bottom w:val="none" w:sz="0" w:space="0" w:color="auto"/>
        <w:right w:val="none" w:sz="0" w:space="0" w:color="auto"/>
      </w:divBdr>
    </w:div>
    <w:div w:id="1661469572">
      <w:bodyDiv w:val="1"/>
      <w:marLeft w:val="0"/>
      <w:marRight w:val="0"/>
      <w:marTop w:val="0"/>
      <w:marBottom w:val="0"/>
      <w:divBdr>
        <w:top w:val="none" w:sz="0" w:space="0" w:color="auto"/>
        <w:left w:val="none" w:sz="0" w:space="0" w:color="auto"/>
        <w:bottom w:val="none" w:sz="0" w:space="0" w:color="auto"/>
        <w:right w:val="none" w:sz="0" w:space="0" w:color="auto"/>
      </w:divBdr>
    </w:div>
    <w:div w:id="1671327309">
      <w:bodyDiv w:val="1"/>
      <w:marLeft w:val="0"/>
      <w:marRight w:val="0"/>
      <w:marTop w:val="0"/>
      <w:marBottom w:val="0"/>
      <w:divBdr>
        <w:top w:val="none" w:sz="0" w:space="0" w:color="auto"/>
        <w:left w:val="none" w:sz="0" w:space="0" w:color="auto"/>
        <w:bottom w:val="none" w:sz="0" w:space="0" w:color="auto"/>
        <w:right w:val="none" w:sz="0" w:space="0" w:color="auto"/>
      </w:divBdr>
    </w:div>
    <w:div w:id="1673484769">
      <w:bodyDiv w:val="1"/>
      <w:marLeft w:val="0"/>
      <w:marRight w:val="0"/>
      <w:marTop w:val="0"/>
      <w:marBottom w:val="0"/>
      <w:divBdr>
        <w:top w:val="none" w:sz="0" w:space="0" w:color="auto"/>
        <w:left w:val="none" w:sz="0" w:space="0" w:color="auto"/>
        <w:bottom w:val="none" w:sz="0" w:space="0" w:color="auto"/>
        <w:right w:val="none" w:sz="0" w:space="0" w:color="auto"/>
      </w:divBdr>
    </w:div>
    <w:div w:id="1707559130">
      <w:bodyDiv w:val="1"/>
      <w:marLeft w:val="0"/>
      <w:marRight w:val="0"/>
      <w:marTop w:val="0"/>
      <w:marBottom w:val="0"/>
      <w:divBdr>
        <w:top w:val="none" w:sz="0" w:space="0" w:color="auto"/>
        <w:left w:val="none" w:sz="0" w:space="0" w:color="auto"/>
        <w:bottom w:val="none" w:sz="0" w:space="0" w:color="auto"/>
        <w:right w:val="none" w:sz="0" w:space="0" w:color="auto"/>
      </w:divBdr>
    </w:div>
    <w:div w:id="1723598933">
      <w:bodyDiv w:val="1"/>
      <w:marLeft w:val="0"/>
      <w:marRight w:val="0"/>
      <w:marTop w:val="0"/>
      <w:marBottom w:val="0"/>
      <w:divBdr>
        <w:top w:val="none" w:sz="0" w:space="0" w:color="auto"/>
        <w:left w:val="none" w:sz="0" w:space="0" w:color="auto"/>
        <w:bottom w:val="none" w:sz="0" w:space="0" w:color="auto"/>
        <w:right w:val="none" w:sz="0" w:space="0" w:color="auto"/>
      </w:divBdr>
    </w:div>
    <w:div w:id="1744600992">
      <w:bodyDiv w:val="1"/>
      <w:marLeft w:val="0"/>
      <w:marRight w:val="0"/>
      <w:marTop w:val="0"/>
      <w:marBottom w:val="0"/>
      <w:divBdr>
        <w:top w:val="none" w:sz="0" w:space="0" w:color="auto"/>
        <w:left w:val="none" w:sz="0" w:space="0" w:color="auto"/>
        <w:bottom w:val="none" w:sz="0" w:space="0" w:color="auto"/>
        <w:right w:val="none" w:sz="0" w:space="0" w:color="auto"/>
      </w:divBdr>
    </w:div>
    <w:div w:id="1772240563">
      <w:bodyDiv w:val="1"/>
      <w:marLeft w:val="0"/>
      <w:marRight w:val="0"/>
      <w:marTop w:val="0"/>
      <w:marBottom w:val="0"/>
      <w:divBdr>
        <w:top w:val="none" w:sz="0" w:space="0" w:color="auto"/>
        <w:left w:val="none" w:sz="0" w:space="0" w:color="auto"/>
        <w:bottom w:val="none" w:sz="0" w:space="0" w:color="auto"/>
        <w:right w:val="none" w:sz="0" w:space="0" w:color="auto"/>
      </w:divBdr>
    </w:div>
    <w:div w:id="1797136587">
      <w:bodyDiv w:val="1"/>
      <w:marLeft w:val="0"/>
      <w:marRight w:val="0"/>
      <w:marTop w:val="0"/>
      <w:marBottom w:val="0"/>
      <w:divBdr>
        <w:top w:val="none" w:sz="0" w:space="0" w:color="auto"/>
        <w:left w:val="none" w:sz="0" w:space="0" w:color="auto"/>
        <w:bottom w:val="none" w:sz="0" w:space="0" w:color="auto"/>
        <w:right w:val="none" w:sz="0" w:space="0" w:color="auto"/>
      </w:divBdr>
    </w:div>
    <w:div w:id="1797943416">
      <w:bodyDiv w:val="1"/>
      <w:marLeft w:val="0"/>
      <w:marRight w:val="0"/>
      <w:marTop w:val="0"/>
      <w:marBottom w:val="0"/>
      <w:divBdr>
        <w:top w:val="none" w:sz="0" w:space="0" w:color="auto"/>
        <w:left w:val="none" w:sz="0" w:space="0" w:color="auto"/>
        <w:bottom w:val="none" w:sz="0" w:space="0" w:color="auto"/>
        <w:right w:val="none" w:sz="0" w:space="0" w:color="auto"/>
      </w:divBdr>
    </w:div>
    <w:div w:id="1805541772">
      <w:bodyDiv w:val="1"/>
      <w:marLeft w:val="0"/>
      <w:marRight w:val="0"/>
      <w:marTop w:val="0"/>
      <w:marBottom w:val="0"/>
      <w:divBdr>
        <w:top w:val="none" w:sz="0" w:space="0" w:color="auto"/>
        <w:left w:val="none" w:sz="0" w:space="0" w:color="auto"/>
        <w:bottom w:val="none" w:sz="0" w:space="0" w:color="auto"/>
        <w:right w:val="none" w:sz="0" w:space="0" w:color="auto"/>
      </w:divBdr>
    </w:div>
    <w:div w:id="1806312270">
      <w:bodyDiv w:val="1"/>
      <w:marLeft w:val="0"/>
      <w:marRight w:val="0"/>
      <w:marTop w:val="0"/>
      <w:marBottom w:val="0"/>
      <w:divBdr>
        <w:top w:val="none" w:sz="0" w:space="0" w:color="auto"/>
        <w:left w:val="none" w:sz="0" w:space="0" w:color="auto"/>
        <w:bottom w:val="none" w:sz="0" w:space="0" w:color="auto"/>
        <w:right w:val="none" w:sz="0" w:space="0" w:color="auto"/>
      </w:divBdr>
    </w:div>
    <w:div w:id="1837721091">
      <w:bodyDiv w:val="1"/>
      <w:marLeft w:val="0"/>
      <w:marRight w:val="0"/>
      <w:marTop w:val="0"/>
      <w:marBottom w:val="0"/>
      <w:divBdr>
        <w:top w:val="none" w:sz="0" w:space="0" w:color="auto"/>
        <w:left w:val="none" w:sz="0" w:space="0" w:color="auto"/>
        <w:bottom w:val="none" w:sz="0" w:space="0" w:color="auto"/>
        <w:right w:val="none" w:sz="0" w:space="0" w:color="auto"/>
      </w:divBdr>
    </w:div>
    <w:div w:id="1892960705">
      <w:bodyDiv w:val="1"/>
      <w:marLeft w:val="0"/>
      <w:marRight w:val="0"/>
      <w:marTop w:val="0"/>
      <w:marBottom w:val="0"/>
      <w:divBdr>
        <w:top w:val="none" w:sz="0" w:space="0" w:color="auto"/>
        <w:left w:val="none" w:sz="0" w:space="0" w:color="auto"/>
        <w:bottom w:val="none" w:sz="0" w:space="0" w:color="auto"/>
        <w:right w:val="none" w:sz="0" w:space="0" w:color="auto"/>
      </w:divBdr>
    </w:div>
    <w:div w:id="1896234823">
      <w:bodyDiv w:val="1"/>
      <w:marLeft w:val="0"/>
      <w:marRight w:val="0"/>
      <w:marTop w:val="0"/>
      <w:marBottom w:val="0"/>
      <w:divBdr>
        <w:top w:val="none" w:sz="0" w:space="0" w:color="auto"/>
        <w:left w:val="none" w:sz="0" w:space="0" w:color="auto"/>
        <w:bottom w:val="none" w:sz="0" w:space="0" w:color="auto"/>
        <w:right w:val="none" w:sz="0" w:space="0" w:color="auto"/>
      </w:divBdr>
    </w:div>
    <w:div w:id="1902713032">
      <w:bodyDiv w:val="1"/>
      <w:marLeft w:val="0"/>
      <w:marRight w:val="0"/>
      <w:marTop w:val="0"/>
      <w:marBottom w:val="0"/>
      <w:divBdr>
        <w:top w:val="none" w:sz="0" w:space="0" w:color="auto"/>
        <w:left w:val="none" w:sz="0" w:space="0" w:color="auto"/>
        <w:bottom w:val="none" w:sz="0" w:space="0" w:color="auto"/>
        <w:right w:val="none" w:sz="0" w:space="0" w:color="auto"/>
      </w:divBdr>
    </w:div>
    <w:div w:id="1908539657">
      <w:bodyDiv w:val="1"/>
      <w:marLeft w:val="0"/>
      <w:marRight w:val="0"/>
      <w:marTop w:val="0"/>
      <w:marBottom w:val="0"/>
      <w:divBdr>
        <w:top w:val="none" w:sz="0" w:space="0" w:color="auto"/>
        <w:left w:val="none" w:sz="0" w:space="0" w:color="auto"/>
        <w:bottom w:val="none" w:sz="0" w:space="0" w:color="auto"/>
        <w:right w:val="none" w:sz="0" w:space="0" w:color="auto"/>
      </w:divBdr>
    </w:div>
    <w:div w:id="1911691434">
      <w:bodyDiv w:val="1"/>
      <w:marLeft w:val="0"/>
      <w:marRight w:val="0"/>
      <w:marTop w:val="0"/>
      <w:marBottom w:val="0"/>
      <w:divBdr>
        <w:top w:val="none" w:sz="0" w:space="0" w:color="auto"/>
        <w:left w:val="none" w:sz="0" w:space="0" w:color="auto"/>
        <w:bottom w:val="none" w:sz="0" w:space="0" w:color="auto"/>
        <w:right w:val="none" w:sz="0" w:space="0" w:color="auto"/>
      </w:divBdr>
    </w:div>
    <w:div w:id="1924870172">
      <w:bodyDiv w:val="1"/>
      <w:marLeft w:val="0"/>
      <w:marRight w:val="0"/>
      <w:marTop w:val="0"/>
      <w:marBottom w:val="0"/>
      <w:divBdr>
        <w:top w:val="none" w:sz="0" w:space="0" w:color="auto"/>
        <w:left w:val="none" w:sz="0" w:space="0" w:color="auto"/>
        <w:bottom w:val="none" w:sz="0" w:space="0" w:color="auto"/>
        <w:right w:val="none" w:sz="0" w:space="0" w:color="auto"/>
      </w:divBdr>
    </w:div>
    <w:div w:id="1942837374">
      <w:bodyDiv w:val="1"/>
      <w:marLeft w:val="0"/>
      <w:marRight w:val="0"/>
      <w:marTop w:val="0"/>
      <w:marBottom w:val="0"/>
      <w:divBdr>
        <w:top w:val="none" w:sz="0" w:space="0" w:color="auto"/>
        <w:left w:val="none" w:sz="0" w:space="0" w:color="auto"/>
        <w:bottom w:val="none" w:sz="0" w:space="0" w:color="auto"/>
        <w:right w:val="none" w:sz="0" w:space="0" w:color="auto"/>
      </w:divBdr>
    </w:div>
    <w:div w:id="1961565307">
      <w:bodyDiv w:val="1"/>
      <w:marLeft w:val="0"/>
      <w:marRight w:val="0"/>
      <w:marTop w:val="0"/>
      <w:marBottom w:val="0"/>
      <w:divBdr>
        <w:top w:val="none" w:sz="0" w:space="0" w:color="auto"/>
        <w:left w:val="none" w:sz="0" w:space="0" w:color="auto"/>
        <w:bottom w:val="none" w:sz="0" w:space="0" w:color="auto"/>
        <w:right w:val="none" w:sz="0" w:space="0" w:color="auto"/>
      </w:divBdr>
    </w:div>
    <w:div w:id="1972786708">
      <w:bodyDiv w:val="1"/>
      <w:marLeft w:val="0"/>
      <w:marRight w:val="0"/>
      <w:marTop w:val="0"/>
      <w:marBottom w:val="0"/>
      <w:divBdr>
        <w:top w:val="none" w:sz="0" w:space="0" w:color="auto"/>
        <w:left w:val="none" w:sz="0" w:space="0" w:color="auto"/>
        <w:bottom w:val="none" w:sz="0" w:space="0" w:color="auto"/>
        <w:right w:val="none" w:sz="0" w:space="0" w:color="auto"/>
      </w:divBdr>
    </w:div>
    <w:div w:id="1982035972">
      <w:bodyDiv w:val="1"/>
      <w:marLeft w:val="0"/>
      <w:marRight w:val="0"/>
      <w:marTop w:val="0"/>
      <w:marBottom w:val="0"/>
      <w:divBdr>
        <w:top w:val="none" w:sz="0" w:space="0" w:color="auto"/>
        <w:left w:val="none" w:sz="0" w:space="0" w:color="auto"/>
        <w:bottom w:val="none" w:sz="0" w:space="0" w:color="auto"/>
        <w:right w:val="none" w:sz="0" w:space="0" w:color="auto"/>
      </w:divBdr>
    </w:div>
    <w:div w:id="1983188760">
      <w:bodyDiv w:val="1"/>
      <w:marLeft w:val="0"/>
      <w:marRight w:val="0"/>
      <w:marTop w:val="0"/>
      <w:marBottom w:val="0"/>
      <w:divBdr>
        <w:top w:val="none" w:sz="0" w:space="0" w:color="auto"/>
        <w:left w:val="none" w:sz="0" w:space="0" w:color="auto"/>
        <w:bottom w:val="none" w:sz="0" w:space="0" w:color="auto"/>
        <w:right w:val="none" w:sz="0" w:space="0" w:color="auto"/>
      </w:divBdr>
    </w:div>
    <w:div w:id="1985969798">
      <w:bodyDiv w:val="1"/>
      <w:marLeft w:val="0"/>
      <w:marRight w:val="0"/>
      <w:marTop w:val="0"/>
      <w:marBottom w:val="0"/>
      <w:divBdr>
        <w:top w:val="none" w:sz="0" w:space="0" w:color="auto"/>
        <w:left w:val="none" w:sz="0" w:space="0" w:color="auto"/>
        <w:bottom w:val="none" w:sz="0" w:space="0" w:color="auto"/>
        <w:right w:val="none" w:sz="0" w:space="0" w:color="auto"/>
      </w:divBdr>
    </w:div>
    <w:div w:id="1998533431">
      <w:bodyDiv w:val="1"/>
      <w:marLeft w:val="0"/>
      <w:marRight w:val="0"/>
      <w:marTop w:val="0"/>
      <w:marBottom w:val="0"/>
      <w:divBdr>
        <w:top w:val="none" w:sz="0" w:space="0" w:color="auto"/>
        <w:left w:val="none" w:sz="0" w:space="0" w:color="auto"/>
        <w:bottom w:val="none" w:sz="0" w:space="0" w:color="auto"/>
        <w:right w:val="none" w:sz="0" w:space="0" w:color="auto"/>
      </w:divBdr>
    </w:div>
    <w:div w:id="2003777132">
      <w:bodyDiv w:val="1"/>
      <w:marLeft w:val="0"/>
      <w:marRight w:val="0"/>
      <w:marTop w:val="0"/>
      <w:marBottom w:val="0"/>
      <w:divBdr>
        <w:top w:val="none" w:sz="0" w:space="0" w:color="auto"/>
        <w:left w:val="none" w:sz="0" w:space="0" w:color="auto"/>
        <w:bottom w:val="none" w:sz="0" w:space="0" w:color="auto"/>
        <w:right w:val="none" w:sz="0" w:space="0" w:color="auto"/>
      </w:divBdr>
    </w:div>
    <w:div w:id="2018537770">
      <w:bodyDiv w:val="1"/>
      <w:marLeft w:val="0"/>
      <w:marRight w:val="0"/>
      <w:marTop w:val="0"/>
      <w:marBottom w:val="0"/>
      <w:divBdr>
        <w:top w:val="none" w:sz="0" w:space="0" w:color="auto"/>
        <w:left w:val="none" w:sz="0" w:space="0" w:color="auto"/>
        <w:bottom w:val="none" w:sz="0" w:space="0" w:color="auto"/>
        <w:right w:val="none" w:sz="0" w:space="0" w:color="auto"/>
      </w:divBdr>
    </w:div>
    <w:div w:id="2026593499">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1177853">
      <w:bodyDiv w:val="1"/>
      <w:marLeft w:val="0"/>
      <w:marRight w:val="0"/>
      <w:marTop w:val="0"/>
      <w:marBottom w:val="0"/>
      <w:divBdr>
        <w:top w:val="none" w:sz="0" w:space="0" w:color="auto"/>
        <w:left w:val="none" w:sz="0" w:space="0" w:color="auto"/>
        <w:bottom w:val="none" w:sz="0" w:space="0" w:color="auto"/>
        <w:right w:val="none" w:sz="0" w:space="0" w:color="auto"/>
      </w:divBdr>
    </w:div>
    <w:div w:id="2042627662">
      <w:bodyDiv w:val="1"/>
      <w:marLeft w:val="0"/>
      <w:marRight w:val="0"/>
      <w:marTop w:val="0"/>
      <w:marBottom w:val="0"/>
      <w:divBdr>
        <w:top w:val="none" w:sz="0" w:space="0" w:color="auto"/>
        <w:left w:val="none" w:sz="0" w:space="0" w:color="auto"/>
        <w:bottom w:val="none" w:sz="0" w:space="0" w:color="auto"/>
        <w:right w:val="none" w:sz="0" w:space="0" w:color="auto"/>
      </w:divBdr>
    </w:div>
    <w:div w:id="2099709715">
      <w:bodyDiv w:val="1"/>
      <w:marLeft w:val="0"/>
      <w:marRight w:val="0"/>
      <w:marTop w:val="0"/>
      <w:marBottom w:val="0"/>
      <w:divBdr>
        <w:top w:val="none" w:sz="0" w:space="0" w:color="auto"/>
        <w:left w:val="none" w:sz="0" w:space="0" w:color="auto"/>
        <w:bottom w:val="none" w:sz="0" w:space="0" w:color="auto"/>
        <w:right w:val="none" w:sz="0" w:space="0" w:color="auto"/>
      </w:divBdr>
    </w:div>
    <w:div w:id="2101824888">
      <w:bodyDiv w:val="1"/>
      <w:marLeft w:val="0"/>
      <w:marRight w:val="0"/>
      <w:marTop w:val="0"/>
      <w:marBottom w:val="0"/>
      <w:divBdr>
        <w:top w:val="none" w:sz="0" w:space="0" w:color="auto"/>
        <w:left w:val="none" w:sz="0" w:space="0" w:color="auto"/>
        <w:bottom w:val="none" w:sz="0" w:space="0" w:color="auto"/>
        <w:right w:val="none" w:sz="0" w:space="0" w:color="auto"/>
      </w:divBdr>
    </w:div>
    <w:div w:id="2110853270">
      <w:bodyDiv w:val="1"/>
      <w:marLeft w:val="0"/>
      <w:marRight w:val="0"/>
      <w:marTop w:val="0"/>
      <w:marBottom w:val="0"/>
      <w:divBdr>
        <w:top w:val="none" w:sz="0" w:space="0" w:color="auto"/>
        <w:left w:val="none" w:sz="0" w:space="0" w:color="auto"/>
        <w:bottom w:val="none" w:sz="0" w:space="0" w:color="auto"/>
        <w:right w:val="none" w:sz="0" w:space="0" w:color="auto"/>
      </w:divBdr>
    </w:div>
    <w:div w:id="2129159124">
      <w:bodyDiv w:val="1"/>
      <w:marLeft w:val="0"/>
      <w:marRight w:val="0"/>
      <w:marTop w:val="0"/>
      <w:marBottom w:val="0"/>
      <w:divBdr>
        <w:top w:val="none" w:sz="0" w:space="0" w:color="auto"/>
        <w:left w:val="none" w:sz="0" w:space="0" w:color="auto"/>
        <w:bottom w:val="none" w:sz="0" w:space="0" w:color="auto"/>
        <w:right w:val="none" w:sz="0" w:space="0" w:color="auto"/>
      </w:divBdr>
    </w:div>
    <w:div w:id="2135053038">
      <w:bodyDiv w:val="1"/>
      <w:marLeft w:val="0"/>
      <w:marRight w:val="0"/>
      <w:marTop w:val="0"/>
      <w:marBottom w:val="0"/>
      <w:divBdr>
        <w:top w:val="none" w:sz="0" w:space="0" w:color="auto"/>
        <w:left w:val="none" w:sz="0" w:space="0" w:color="auto"/>
        <w:bottom w:val="none" w:sz="0" w:space="0" w:color="auto"/>
        <w:right w:val="none" w:sz="0" w:space="0" w:color="auto"/>
      </w:divBdr>
    </w:div>
    <w:div w:id="2146270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Year>2019</b:Year>
    <b:BIBTEX_Entry>proceedings</b:BIBTEX_Entry>
    <b:SourceType>ConferenceProceedings</b:SourceType>
    <b:Title>Transfer Learning in NLP</b:Title>
    <b:Tag>Ruder2019</b:Tag>
    <b:BookTitle>Proceedings of NAACL 2019 Tutorial</b:BookTitle>
    <b:Author>
      <b:Author>
        <b:NameList>
          <b:Person>
            <b:Last>Ruder</b:Last>
            <b:First>S.</b:First>
          </b:Person>
          <b:Person>
            <b:Last>Peters</b:Last>
            <b:Middle>E.</b:Middle>
            <b:First>M.</b:First>
          </b:Person>
          <b:Person>
            <b:Last>Swayamdipta</b:Last>
            <b:First>S.</b:First>
          </b:Person>
          <b:Person>
            <b:Last>Wolf</b:Last>
            <b:First>T.</b:First>
          </b:Person>
        </b:NameList>
      </b:Author>
    </b:Author>
    <b:ConferenceName>Proceedings of NAACL 2019 Tutorial</b:ConferenceName>
    <b:RefOrder>1</b:RefOrder>
  </b:Source>
  <b:Source>
    <b:Year>2020</b:Year>
    <b:BIBTEX_Entry>article</b:BIBTEX_Entry>
    <b:Comments>Preprint arXiv:1910.10683.</b:Comments>
    <b:SourceType>JournalArticle</b:SourceType>
    <b:Title>Exploring the limits of transfer learning with a unified text-to-text transformer</b:Title>
    <b:Tag>Raffel2020</b:Tag>
    <b:Author>
      <b:Author>
        <b:NameList>
          <b:Person>
            <b:Last>Raffel</b:Last>
            <b:First>C.</b:First>
          </b:Person>
        </b:NameList>
      </b:Author>
    </b:Author>
    <b:RefOrder>4</b:RefOrder>
  </b:Source>
  <b:Source>
    <b:Volume>36</b:Volume>
    <b:BIBTEX_Entry>article</b:BIBTEX_Entry>
    <b:SourceType>JournalArticle</b:SourceType>
    <b:Title>BioBERT: A pre-trained biomedical language representation model for biomedical text mining</b:Title>
    <b:Tag>Lee2020</b:Tag>
    <b:Author>
      <b:Author>
        <b:NameList>
          <b:Person>
            <b:Last>Lee</b:Last>
            <b:First>J.</b:First>
          </b:Person>
        </b:NameList>
      </b:Author>
    </b:Author>
    <b:Pages>1234, 1240</b:Pages>
    <b:Year>2020</b:Year>
    <b:JournalName>Bioinformatics</b:JournalName>
    <b:Number>4</b:Number>
    <b:RefOrder>5</b:RefOrder>
  </b:Source>
  <b:Source>
    <b:Year>2018</b:Year>
    <b:BIBTEX_Entry>article</b:BIBTEX_Entry>
    <b:Comments>Preprint arXiv:1801.06146.</b:Comments>
    <b:SourceType>JournalArticle</b:SourceType>
    <b:Title>Universal language model fine-tuning for text classification</b:Title>
    <b:Tag>Howard2018</b:Tag>
    <b:Author>
      <b:Author>
        <b:NameList>
          <b:Person>
            <b:Last>Howard</b:Last>
            <b:First>J.</b:First>
          </b:Person>
          <b:Person>
            <b:Last>Ruder</b:Last>
            <b:First>S.</b:First>
          </b:Person>
        </b:NameList>
      </b:Author>
    </b:Author>
    <b:RefOrder>2</b:RefOrder>
  </b:Source>
  <b:Source>
    <b:Year>2019</b:Year>
    <b:BIBTEX_Entry>article</b:BIBTEX_Entry>
    <b:Comments>Preprint arXiv:1810.04805.</b:Comments>
    <b:SourceType>JournalArticle</b:SourceType>
    <b:Title>BERT: Pre-training of deep bidirectional transformers for language understanding</b:Title>
    <b:Tag>Devlin2019</b:Tag>
    <b:Author>
      <b:Author>
        <b:NameList>
          <b:Person>
            <b:Last>Devlin</b:Last>
            <b:First>J.</b:First>
          </b:Person>
          <b:Person>
            <b:Last>Chang</b:Last>
            <b:First>M.-W.</b:First>
          </b:Person>
          <b:Person>
            <b:Last>Lee</b:Last>
            <b:First>K.</b:First>
          </b:Person>
          <b:Person>
            <b:Last>Toutanova</b:Last>
            <b:First>K.</b:First>
          </b:Person>
        </b:NameList>
      </b:Author>
    </b:Author>
    <b:RefOrder>3</b:RefOrder>
  </b:Source>
  <b:Source>
    <b:Year>2020</b:Year>
    <b:BIBTEX_Entry>article</b:BIBTEX_Entry>
    <b:Comments>Preprint arXiv:1911.02116.</b:Comments>
    <b:SourceType>JournalArticle</b:SourceType>
    <b:Title>Unsupervised cross-lingual representation learning at scale</b:Title>
    <b:Tag>Conneau2020</b:Tag>
    <b:Author>
      <b:Author>
        <b:NameList>
          <b:Person>
            <b:Last>Conneau</b:Last>
            <b:First>A.</b:First>
          </b:Person>
        </b:NameList>
      </b:Author>
    </b:Author>
    <b:RefOrder>6</b:RefOrder>
  </b:Source>
  <b:Source>
    <b:Tag>Pir19</b:Tag>
    <b:SourceType>ConferenceProceedings</b:SourceType>
    <b:Guid>{164C5B9E-D076-4F37-8A9F-BDE22118E929}</b:Guid>
    <b:Title>How Multilingual is Multilingual BERT?</b:Title>
    <b:Year>2019</b:Year>
    <b:Publisher>Association for Computational Linguistics</b:Publisher>
    <b:Pages>4996–5001</b:Pages>
    <b:ConferenceName>Proceedings of the 57th Annual Meeting of the Association for Computational Linguistics</b:ConferenceName>
    <b:Author>
      <b:Author>
        <b:NameList>
          <b:Person>
            <b:Last>Pires</b:Last>
            <b:First>T.</b:First>
          </b:Person>
          <b:Person>
            <b:Last>Schlinger</b:Last>
            <b:First>E.</b:First>
          </b:Person>
          <b:Person>
            <b:Last>Garrette</b:Last>
            <b:First>D.</b:First>
          </b:Person>
        </b:NameList>
      </b:Author>
    </b:Author>
    <b:DOI>DOI: 10.18653/v1/P19-14</b:DOI>
    <b:RefOrder>7</b:RefOrder>
  </b:Source>
  <b:Source>
    <b:Tag>Bro20</b:Tag>
    <b:SourceType>JournalArticle</b:SourceType>
    <b:Guid>{8B64C654-2B63-4E1D-AC1B-8C4E16B53B66}</b:Guid>
    <b:Title>Language Models are Few-Shot Learners</b:Title>
    <b:Year>2020</b:Year>
    <b:Pages>1877–1901</b:Pages>
    <b:Volume>33</b:Volume>
    <b:URL>https://arxiv.org/abs/2005.14165/</b:URL>
    <b:Author>
      <b:Author>
        <b:NameList>
          <b:Person>
            <b:Last>Brown</b:Last>
            <b:First>T.</b:First>
          </b:Person>
          <b:Person>
            <b:Last>Mann</b:Last>
            <b:First>B.</b:First>
          </b:Person>
          <b:Person>
            <b:Last>Ryder</b:Last>
            <b:First>N.</b:First>
          </b:Person>
          <b:Person>
            <b:Last>Subbiah</b:Last>
            <b:First>M.</b:First>
          </b:Person>
          <b:Person>
            <b:Last>Kaplan</b:Last>
            <b:First>J.</b:First>
            <b:Middle>D.</b:Middle>
          </b:Person>
          <b:Person>
            <b:Last>Dhariwal</b:Last>
            <b:First>P.</b:First>
          </b:Person>
          <b:Person>
            <b:Last>Neelakantan</b:Last>
            <b:First>A.</b:First>
          </b:Person>
          <b:Person>
            <b:Last>Shyam</b:Last>
            <b:First>P.</b:First>
          </b:Person>
          <b:Person>
            <b:Last>Sastry</b:Last>
            <b:First>G.</b:First>
          </b:Person>
          <b:Person>
            <b:Last>Askell</b:Last>
            <b:First>A.</b:First>
          </b:Person>
          <b:Person>
            <b:Last>Agarwal</b:Last>
            <b:First>S.</b:First>
          </b:Person>
          <b:Person>
            <b:Last>Herbert-Voss</b:Last>
            <b:First>A.</b:First>
          </b:Person>
          <b:Person>
            <b:Last>Krueger</b:Last>
            <b:First>G.</b:First>
          </b:Person>
          <b:Person>
            <b:Last>Henighan</b:Last>
            <b:First>T.</b:First>
          </b:Person>
          <b:Person>
            <b:Last>Child</b:Last>
            <b:First>R.</b:First>
          </b:Person>
          <b:Person>
            <b:Last>Ramesh</b:Last>
            <b:First>A.</b:First>
          </b:Person>
          <b:Person>
            <b:Last>Ziegler</b:Last>
            <b:First>D.</b:First>
            <b:Middle>M.</b:Middle>
          </b:Person>
          <b:Person>
            <b:Last>Wu</b:Last>
            <b:First>J.</b:First>
          </b:Person>
          <b:Person>
            <b:Last>Winter</b:Last>
            <b:First>C.</b:First>
          </b:Person>
          <b:Person>
            <b:Last>Amodei</b:Last>
            <b:First>D.</b:First>
          </b:Person>
        </b:NameList>
      </b:Author>
    </b:Author>
    <b:JournalName>Advances in Neural Information Processing Systems</b:JournalName>
    <b:RefOrder>8</b:RefOrder>
  </b:Source>
  <b:Source>
    <b:Tag>San19</b:Tag>
    <b:SourceType>JournalArticle</b:SourceType>
    <b:Guid>{5E8B4155-2955-468F-BF87-D4EE789AB4FE}</b:Guid>
    <b:Title>DistilBERT, a distilled version of BERT: smaller, faster, cheaper and lighter</b:Title>
    <b:Year>2019</b:Year>
    <b:Author>
      <b:Author>
        <b:NameList>
          <b:Person>
            <b:Last>Sanh</b:Last>
            <b:First>V</b:First>
          </b:Person>
          <b:Person>
            <b:First>Debut,</b:First>
            <b:Middle>L.</b:Middle>
          </b:Person>
          <b:Person>
            <b:Last>Chaumond</b:Last>
            <b:First>J.</b:First>
          </b:Person>
          <b:Person>
            <b:Last>Wolf</b:Last>
            <b:First>T.</b:First>
          </b:Person>
        </b:NameList>
      </b:Author>
    </b:Author>
    <b:Comments>arXiv preprint arXiv:1910.01108</b:Comments>
    <b:URL>https://arxiv.org/abs/1910.01108/</b:URL>
    <b:RefOrder>9</b:RefOrder>
  </b:Source>
  <b:Source>
    <b:Tag>Cha20</b:Tag>
    <b:SourceType>JournalArticle</b:SourceType>
    <b:Guid>{3977D541-3C72-43B0-BD45-17D2777D9035}</b:Guid>
    <b:Title>LEGAL-BERT: The Muppets straight out of law school</b:Title>
    <b:Year>2020</b:Year>
    <b:Author>
      <b:Author>
        <b:NameList>
          <b:Person>
            <b:Last>Chalkidis</b:Last>
            <b:First>I.</b:First>
          </b:Person>
          <b:Person>
            <b:Last>Fergadiotis</b:Last>
            <b:First>M.</b:First>
          </b:Person>
          <b:Person>
            <b:Last>Malakasiotis</b:Last>
            <b:First>P.</b:First>
          </b:Person>
          <b:Person>
            <b:Last>Aletras</b:Last>
            <b:First>N.</b:First>
          </b:Person>
          <b:Person>
            <b:Last>Androutsopoulos</b:Last>
            <b:First>I.</b:First>
          </b:Person>
        </b:NameList>
      </b:Author>
    </b:Author>
    <b:Comments>arXiv preprint arXiv:2010.02559/</b:Comments>
    <b:URL>https://arxiv.org/abs/2010.02559/</b:URL>
    <b:RefOrder>10</b:RefOrder>
  </b:Source>
  <b:Source>
    <b:Tag>Sri14</b:Tag>
    <b:SourceType>JournalArticle</b:SourceType>
    <b:Guid>{4E7EDD00-2246-42DD-9EF1-A28859DF2708}</b:Guid>
    <b:Title>Dropout: A Simple Way to Prevent Neural Networks from Overfitting</b:Title>
    <b:JournalName>Journal of Machine Learning Research</b:JournalName>
    <b:Year>2014</b:Year>
    <b:Pages>1929–1958</b:Pages>
    <b:Volume>15</b:Volume>
    <b:Issue>56</b:Issue>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URL>http://jmlr.org/papers/v15/srivastava14a.html</b:URL>
    <b:RefOrder>11</b:RefOrder>
  </b:Source>
  <b:Source>
    <b:Tag>Zha15</b:Tag>
    <b:SourceType>JournalArticle</b:SourceType>
    <b:Guid>{F61F419F-61B5-4B85-BD66-53B78A752E43}</b:Guid>
    <b:Title>Character-level Convolutional Networks for Text Classificatio</b:Title>
    <b:JournalName> Advances in Neural Information Processing Systems</b:JournalName>
    <b:Year>2015</b:Year>
    <b:Pages>649–657</b:Pages>
    <b:Volume>28</b:Volume>
    <b:Author>
      <b:Author>
        <b:NameList>
          <b:Person>
            <b:Last>Zhang</b:Last>
            <b:First>X</b:First>
          </b:Person>
          <b:Person>
            <b:First>Zhao,</b:First>
            <b:Middle>J.</b:Middle>
          </b:Person>
          <b:Person>
            <b:Last>LeCun</b:Last>
            <b:First>Y.</b:First>
          </b:Person>
        </b:NameList>
      </b:Author>
    </b:Author>
    <b:Publisher>NeurIPS</b:Publisher>
    <b:URL>https://proceedings.neurips.cc/paper_files/paper/2015/file/250cf8b51c773f3f8dc8b4be867a9a02-Paper.pdf</b:URL>
    <b:RefOrder>12</b:RefOrder>
  </b:Source>
  <b:Source>
    <b:Tag>Liu19</b:Tag>
    <b:SourceType>JournalArticle</b:SourceType>
    <b:Guid>{93710E1E-04AF-40B3-91C2-46049194FE99}</b:Guid>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Title>RoBERTa: A Robustly Optimized BERT Pretraining Approach</b:Title>
    <b:Year>2019</b:Year>
    <b:Comments>arXiv preprint arXiv:1907.11692</b:Comments>
    <b:URL>https://arxiv.org/abs/1907.11692/</b:URL>
    <b:RefOrder>13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C31F81-AD4A-4645-89C2-331FD83512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3.xml><?xml version="1.0" encoding="utf-8"?>
<ds:datastoreItem xmlns:ds="http://schemas.openxmlformats.org/officeDocument/2006/customXml" ds:itemID="{F79C9B00-BCC4-4F3E-A90A-877C814CC458}">
  <ds:schemaRefs>
    <ds:schemaRef ds:uri="http://schemas.openxmlformats.org/officeDocument/2006/bibliography"/>
  </ds:schemaRefs>
</ds:datastoreItem>
</file>

<file path=customXml/itemProps4.xml><?xml version="1.0" encoding="utf-8"?>
<ds:datastoreItem xmlns:ds="http://schemas.openxmlformats.org/officeDocument/2006/customXml" ds:itemID="{9457AAC7-9E87-4555-93D5-AE50678CCF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TotalTime>
  <Pages>25</Pages>
  <Words>6960</Words>
  <Characters>45311</Characters>
  <Application>Microsoft Office Word</Application>
  <DocSecurity>2</DocSecurity>
  <Lines>888</Lines>
  <Paragraphs>251</Paragraphs>
  <ScaleCrop>false</ScaleCrop>
  <HeadingPairs>
    <vt:vector size="2" baseType="variant">
      <vt:variant>
        <vt:lpstr>Title</vt:lpstr>
      </vt:variant>
      <vt:variant>
        <vt:i4>1</vt:i4>
      </vt:variant>
    </vt:vector>
  </HeadingPairs>
  <TitlesOfParts>
    <vt:vector size="1" baseType="lpstr">
      <vt:lpstr>Hugging Face Diffusers  - Chapter 05</vt:lpstr>
    </vt:vector>
  </TitlesOfParts>
  <Company>DOI: 10.22541/au.173627634.41673828/v1</Company>
  <LinksUpToDate>false</LinksUpToDate>
  <CharactersWithSpaces>52020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05</dc:title>
  <dc:subject/>
  <dc:creator>Paulo H. Leocadio | https://orcid.org/0000-0002-4992-4541</dc:creator>
  <cp:keywords/>
  <dc:description/>
  <cp:lastModifiedBy>Paulo Leocadio</cp:lastModifiedBy>
  <cp:revision>6</cp:revision>
  <dcterms:created xsi:type="dcterms:W3CDTF">2025-10-26T10:31:00Z</dcterms:created>
  <dcterms:modified xsi:type="dcterms:W3CDTF">2025-10-29T15:05:00Z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578ed577-a6f7-4500-b959-2f4bd0ef961e</vt:lpwstr>
  </property>
</Properties>
</file>